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CE4CB3" w:rsidRDefault="00000000">
      <w:pPr>
        <w:pStyle w:val="Heading1"/>
        <w:spacing w:line="259" w:lineRule="auto"/>
      </w:pPr>
      <w:sdt>
        <w:sdtPr>
          <w:tag w:val="goog_rdk_0"/>
          <w:id w:val="556050874"/>
        </w:sdtPr>
        <w:sdtContent/>
      </w:sdt>
      <w:r w:rsidR="00391F2E">
        <w:t>Title page</w:t>
      </w:r>
    </w:p>
    <w:p w14:paraId="00000002" w14:textId="77777777" w:rsidR="00CE4CB3" w:rsidRDefault="00CE4CB3">
      <w:pPr>
        <w:rPr>
          <w:rFonts w:ascii="Times New Roman" w:eastAsia="Times New Roman" w:hAnsi="Times New Roman" w:cs="Times New Roman"/>
        </w:rPr>
      </w:pPr>
    </w:p>
    <w:p w14:paraId="00000003" w14:textId="77777777" w:rsidR="00CE4CB3" w:rsidRPr="00892A39" w:rsidRDefault="00391F2E" w:rsidP="00892A39">
      <w:pPr>
        <w:pStyle w:val="Heading2"/>
      </w:pPr>
      <w:r w:rsidRPr="00892A39">
        <w:t>Title {1}</w:t>
      </w:r>
    </w:p>
    <w:p w14:paraId="00000004" w14:textId="62A3156E" w:rsidR="00CE4CB3" w:rsidRPr="00391F2E" w:rsidRDefault="00391F2E">
      <w:pPr>
        <w:rPr>
          <w:rFonts w:ascii="Times New Roman" w:eastAsia="Times New Roman" w:hAnsi="Times New Roman" w:cs="Times New Roman"/>
        </w:rPr>
      </w:pPr>
      <w:r w:rsidRPr="00391F2E">
        <w:rPr>
          <w:rFonts w:ascii="Times New Roman" w:eastAsia="Times New Roman" w:hAnsi="Times New Roman" w:cs="Times New Roman"/>
        </w:rPr>
        <w:t xml:space="preserve">Effects of Advanced Trauma Life Support® Training Compared </w:t>
      </w:r>
      <w:r w:rsidR="00D965DE">
        <w:rPr>
          <w:rFonts w:ascii="Times New Roman" w:eastAsia="Times New Roman" w:hAnsi="Times New Roman" w:cs="Times New Roman"/>
        </w:rPr>
        <w:t>with</w:t>
      </w:r>
      <w:r w:rsidRPr="00391F2E">
        <w:rPr>
          <w:rFonts w:ascii="Times New Roman" w:eastAsia="Times New Roman" w:hAnsi="Times New Roman" w:cs="Times New Roman"/>
        </w:rPr>
        <w:t xml:space="preserve"> Standard Care on Adult Trauma Patient Outcomes: A </w:t>
      </w:r>
      <w:r w:rsidR="00855392">
        <w:rPr>
          <w:rFonts w:ascii="Times New Roman" w:eastAsia="Times New Roman" w:hAnsi="Times New Roman" w:cs="Times New Roman"/>
        </w:rPr>
        <w:t xml:space="preserve">Stepped-Wedge </w:t>
      </w:r>
      <w:r w:rsidRPr="00391F2E">
        <w:rPr>
          <w:rFonts w:ascii="Times New Roman" w:eastAsia="Times New Roman" w:hAnsi="Times New Roman" w:cs="Times New Roman"/>
        </w:rPr>
        <w:t>Cluster Randomised Trial Protocol (ADVANCE TRAUMA)</w:t>
      </w:r>
    </w:p>
    <w:p w14:paraId="00000005" w14:textId="5C5FA345" w:rsidR="00CE4CB3" w:rsidRPr="00391F2E" w:rsidRDefault="00CE4CB3">
      <w:pPr>
        <w:rPr>
          <w:rFonts w:ascii="Times New Roman" w:eastAsia="Times New Roman" w:hAnsi="Times New Roman" w:cs="Times New Roman"/>
        </w:rPr>
      </w:pPr>
    </w:p>
    <w:p w14:paraId="00000006" w14:textId="77777777" w:rsidR="00CE4CB3" w:rsidRPr="00391F2E" w:rsidRDefault="00391F2E" w:rsidP="00892A39">
      <w:pPr>
        <w:pStyle w:val="Heading2"/>
      </w:pPr>
      <w:bookmarkStart w:id="0" w:name="_heading=h.ln7xv0iuauv9" w:colFirst="0" w:colLast="0"/>
      <w:bookmarkEnd w:id="0"/>
      <w:r w:rsidRPr="00391F2E">
        <w:t>Names, affiliations, and roles of protocol contributors {5a}</w:t>
      </w:r>
    </w:p>
    <w:p w14:paraId="00000007" w14:textId="77777777" w:rsidR="00CE4CB3" w:rsidRPr="00A52625" w:rsidRDefault="00391F2E">
      <w:pPr>
        <w:jc w:val="left"/>
        <w:rPr>
          <w:rFonts w:ascii="Times New Roman" w:hAnsi="Times New Roman" w:cs="Times New Roman"/>
          <w:lang w:val="sv-SE"/>
        </w:rPr>
      </w:pPr>
      <w:proofErr w:type="spellStart"/>
      <w:r w:rsidRPr="00A52625">
        <w:rPr>
          <w:rFonts w:ascii="Times New Roman" w:hAnsi="Times New Roman" w:cs="Times New Roman"/>
          <w:lang w:val="sv-SE"/>
        </w:rPr>
        <w:t>Anurag</w:t>
      </w:r>
      <w:proofErr w:type="spellEnd"/>
      <w:r w:rsidRPr="00A52625">
        <w:rPr>
          <w:rFonts w:ascii="Times New Roman" w:hAnsi="Times New Roman" w:cs="Times New Roman"/>
          <w:lang w:val="sv-SE"/>
        </w:rPr>
        <w:t xml:space="preserve"> </w:t>
      </w:r>
      <w:proofErr w:type="spellStart"/>
      <w:r w:rsidRPr="00A52625">
        <w:rPr>
          <w:rFonts w:ascii="Times New Roman" w:hAnsi="Times New Roman" w:cs="Times New Roman"/>
          <w:lang w:val="sv-SE"/>
        </w:rPr>
        <w:t>Alok</w:t>
      </w:r>
      <w:proofErr w:type="spellEnd"/>
    </w:p>
    <w:p w14:paraId="00000008"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Anna Olofsson</w:t>
      </w:r>
    </w:p>
    <w:p w14:paraId="00000009"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 xml:space="preserve">Li </w:t>
      </w:r>
      <w:proofErr w:type="spellStart"/>
      <w:r w:rsidRPr="00A52625">
        <w:rPr>
          <w:rFonts w:ascii="Times New Roman" w:hAnsi="Times New Roman" w:cs="Times New Roman"/>
          <w:lang w:val="sv-SE"/>
        </w:rPr>
        <w:t>Felländer-Tsai</w:t>
      </w:r>
      <w:proofErr w:type="spellEnd"/>
      <w:r w:rsidRPr="00A52625">
        <w:rPr>
          <w:rFonts w:ascii="Times New Roman" w:hAnsi="Times New Roman" w:cs="Times New Roman"/>
          <w:lang w:val="sv-SE"/>
        </w:rPr>
        <w:t xml:space="preserve"> </w:t>
      </w:r>
    </w:p>
    <w:p w14:paraId="0000000A" w14:textId="77777777" w:rsidR="00CE4CB3" w:rsidRPr="00A52625" w:rsidRDefault="00391F2E">
      <w:pPr>
        <w:jc w:val="left"/>
        <w:rPr>
          <w:rFonts w:ascii="Times New Roman" w:hAnsi="Times New Roman" w:cs="Times New Roman"/>
          <w:lang w:val="sv-SE"/>
        </w:rPr>
      </w:pPr>
      <w:proofErr w:type="spellStart"/>
      <w:r w:rsidRPr="00A52625">
        <w:rPr>
          <w:rFonts w:ascii="Times New Roman" w:hAnsi="Times New Roman" w:cs="Times New Roman"/>
          <w:lang w:val="sv-SE"/>
        </w:rPr>
        <w:t>Debojit</w:t>
      </w:r>
      <w:proofErr w:type="spellEnd"/>
      <w:r w:rsidRPr="00A52625">
        <w:rPr>
          <w:rFonts w:ascii="Times New Roman" w:hAnsi="Times New Roman" w:cs="Times New Roman"/>
          <w:lang w:val="sv-SE"/>
        </w:rPr>
        <w:t xml:space="preserve"> </w:t>
      </w:r>
      <w:proofErr w:type="spellStart"/>
      <w:r w:rsidRPr="00A52625">
        <w:rPr>
          <w:rFonts w:ascii="Times New Roman" w:hAnsi="Times New Roman" w:cs="Times New Roman"/>
          <w:lang w:val="sv-SE"/>
        </w:rPr>
        <w:t>Basak</w:t>
      </w:r>
      <w:proofErr w:type="spellEnd"/>
    </w:p>
    <w:p w14:paraId="0000000B" w14:textId="77777777" w:rsidR="00CE4CB3" w:rsidRPr="00A52625" w:rsidRDefault="00391F2E">
      <w:pPr>
        <w:jc w:val="left"/>
        <w:rPr>
          <w:rFonts w:ascii="Times New Roman" w:hAnsi="Times New Roman" w:cs="Times New Roman"/>
          <w:lang w:val="sv-SE"/>
        </w:rPr>
      </w:pPr>
      <w:proofErr w:type="spellStart"/>
      <w:r w:rsidRPr="00A52625">
        <w:rPr>
          <w:rFonts w:ascii="Times New Roman" w:hAnsi="Times New Roman" w:cs="Times New Roman"/>
          <w:lang w:val="sv-SE"/>
        </w:rPr>
        <w:t>Shamita</w:t>
      </w:r>
      <w:proofErr w:type="spellEnd"/>
      <w:r w:rsidRPr="00A52625">
        <w:rPr>
          <w:rFonts w:ascii="Times New Roman" w:hAnsi="Times New Roman" w:cs="Times New Roman"/>
          <w:lang w:val="sv-SE"/>
        </w:rPr>
        <w:t xml:space="preserve"> </w:t>
      </w:r>
      <w:proofErr w:type="spellStart"/>
      <w:r w:rsidRPr="00A52625">
        <w:rPr>
          <w:rFonts w:ascii="Times New Roman" w:hAnsi="Times New Roman" w:cs="Times New Roman"/>
          <w:lang w:val="sv-SE"/>
        </w:rPr>
        <w:t>Chatterjee</w:t>
      </w:r>
      <w:proofErr w:type="spellEnd"/>
    </w:p>
    <w:p w14:paraId="0000000C"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 xml:space="preserve">G D </w:t>
      </w:r>
      <w:proofErr w:type="spellStart"/>
      <w:r w:rsidRPr="00A52625">
        <w:rPr>
          <w:rFonts w:ascii="Times New Roman" w:hAnsi="Times New Roman" w:cs="Times New Roman"/>
          <w:lang w:val="sv-SE"/>
        </w:rPr>
        <w:t>Bakhshi</w:t>
      </w:r>
      <w:proofErr w:type="spellEnd"/>
      <w:r w:rsidRPr="00A52625">
        <w:rPr>
          <w:rFonts w:ascii="Times New Roman" w:hAnsi="Times New Roman" w:cs="Times New Roman"/>
          <w:lang w:val="sv-SE"/>
        </w:rPr>
        <w:t xml:space="preserve"> </w:t>
      </w:r>
    </w:p>
    <w:p w14:paraId="0000000D"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Karla Hemming</w:t>
      </w:r>
    </w:p>
    <w:p w14:paraId="0000000E" w14:textId="77777777" w:rsidR="00CE4CB3" w:rsidRPr="00A52625" w:rsidRDefault="00391F2E">
      <w:pPr>
        <w:jc w:val="left"/>
        <w:rPr>
          <w:rFonts w:ascii="Times New Roman" w:hAnsi="Times New Roman" w:cs="Times New Roman"/>
          <w:lang w:val="sv-SE"/>
        </w:rPr>
      </w:pPr>
      <w:proofErr w:type="spellStart"/>
      <w:r w:rsidRPr="00A52625">
        <w:rPr>
          <w:rFonts w:ascii="Times New Roman" w:hAnsi="Times New Roman" w:cs="Times New Roman"/>
          <w:lang w:val="sv-SE"/>
        </w:rPr>
        <w:t>Kapil</w:t>
      </w:r>
      <w:proofErr w:type="spellEnd"/>
      <w:r w:rsidRPr="00A52625">
        <w:rPr>
          <w:rFonts w:ascii="Times New Roman" w:hAnsi="Times New Roman" w:cs="Times New Roman"/>
          <w:lang w:val="sv-SE"/>
        </w:rPr>
        <w:t xml:space="preserve"> </w:t>
      </w:r>
      <w:proofErr w:type="spellStart"/>
      <w:r w:rsidRPr="00A52625">
        <w:rPr>
          <w:rFonts w:ascii="Times New Roman" w:hAnsi="Times New Roman" w:cs="Times New Roman"/>
          <w:lang w:val="sv-SE"/>
        </w:rPr>
        <w:t>Dev</w:t>
      </w:r>
      <w:proofErr w:type="spellEnd"/>
      <w:r w:rsidRPr="00A52625">
        <w:rPr>
          <w:rFonts w:ascii="Times New Roman" w:hAnsi="Times New Roman" w:cs="Times New Roman"/>
          <w:lang w:val="sv-SE"/>
        </w:rPr>
        <w:t xml:space="preserve"> </w:t>
      </w:r>
      <w:proofErr w:type="spellStart"/>
      <w:r w:rsidRPr="00A52625">
        <w:rPr>
          <w:rFonts w:ascii="Times New Roman" w:hAnsi="Times New Roman" w:cs="Times New Roman"/>
          <w:lang w:val="sv-SE"/>
        </w:rPr>
        <w:t>Soni</w:t>
      </w:r>
      <w:proofErr w:type="spellEnd"/>
    </w:p>
    <w:p w14:paraId="0000000F" w14:textId="77777777" w:rsidR="00CE4CB3" w:rsidRPr="00A52625" w:rsidRDefault="00391F2E">
      <w:pPr>
        <w:jc w:val="left"/>
        <w:rPr>
          <w:rFonts w:ascii="Times New Roman" w:hAnsi="Times New Roman" w:cs="Times New Roman"/>
          <w:lang w:val="sv-SE"/>
        </w:rPr>
      </w:pPr>
      <w:proofErr w:type="spellStart"/>
      <w:r w:rsidRPr="00A52625">
        <w:rPr>
          <w:rFonts w:ascii="Times New Roman" w:hAnsi="Times New Roman" w:cs="Times New Roman"/>
          <w:lang w:val="sv-SE"/>
        </w:rPr>
        <w:t>Nobhojit</w:t>
      </w:r>
      <w:proofErr w:type="spellEnd"/>
      <w:r w:rsidRPr="00A52625">
        <w:rPr>
          <w:rFonts w:ascii="Times New Roman" w:hAnsi="Times New Roman" w:cs="Times New Roman"/>
          <w:lang w:val="sv-SE"/>
        </w:rPr>
        <w:t xml:space="preserve"> Roy</w:t>
      </w:r>
    </w:p>
    <w:p w14:paraId="00000010" w14:textId="77777777" w:rsidR="00CE4CB3" w:rsidRPr="00A52625" w:rsidRDefault="00391F2E">
      <w:pPr>
        <w:jc w:val="left"/>
        <w:rPr>
          <w:rFonts w:ascii="Times New Roman" w:hAnsi="Times New Roman" w:cs="Times New Roman"/>
          <w:lang w:val="sv-SE"/>
        </w:rPr>
      </w:pPr>
      <w:proofErr w:type="spellStart"/>
      <w:r w:rsidRPr="00A52625">
        <w:rPr>
          <w:rFonts w:ascii="Times New Roman" w:hAnsi="Times New Roman" w:cs="Times New Roman"/>
          <w:lang w:val="sv-SE"/>
        </w:rPr>
        <w:t>Vivekanand</w:t>
      </w:r>
      <w:proofErr w:type="spellEnd"/>
      <w:r w:rsidRPr="00A52625">
        <w:rPr>
          <w:rFonts w:ascii="Times New Roman" w:hAnsi="Times New Roman" w:cs="Times New Roman"/>
          <w:lang w:val="sv-SE"/>
        </w:rPr>
        <w:t xml:space="preserve"> </w:t>
      </w:r>
      <w:proofErr w:type="spellStart"/>
      <w:r w:rsidRPr="00A52625">
        <w:rPr>
          <w:rFonts w:ascii="Times New Roman" w:hAnsi="Times New Roman" w:cs="Times New Roman"/>
          <w:lang w:val="sv-SE"/>
        </w:rPr>
        <w:t>Jha</w:t>
      </w:r>
      <w:proofErr w:type="spellEnd"/>
    </w:p>
    <w:p w14:paraId="00000011" w14:textId="77777777" w:rsidR="00CE4CB3" w:rsidRPr="00A52625" w:rsidRDefault="00391F2E">
      <w:pPr>
        <w:jc w:val="left"/>
        <w:rPr>
          <w:rFonts w:ascii="Times New Roman" w:hAnsi="Times New Roman" w:cs="Times New Roman"/>
          <w:lang w:val="sv-SE"/>
        </w:rPr>
      </w:pPr>
      <w:proofErr w:type="spellStart"/>
      <w:r w:rsidRPr="00A52625">
        <w:rPr>
          <w:rFonts w:ascii="Times New Roman" w:hAnsi="Times New Roman" w:cs="Times New Roman"/>
          <w:lang w:val="sv-SE"/>
        </w:rPr>
        <w:t>Rajdeep</w:t>
      </w:r>
      <w:proofErr w:type="spellEnd"/>
      <w:r w:rsidRPr="00A52625">
        <w:rPr>
          <w:rFonts w:ascii="Times New Roman" w:hAnsi="Times New Roman" w:cs="Times New Roman"/>
          <w:lang w:val="sv-SE"/>
        </w:rPr>
        <w:t xml:space="preserve"> Singh  </w:t>
      </w:r>
    </w:p>
    <w:p w14:paraId="00000012"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Martin Gerdin Wärnberg</w:t>
      </w:r>
    </w:p>
    <w:p w14:paraId="00000013"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Johanna Berg</w:t>
      </w:r>
    </w:p>
    <w:p w14:paraId="00000014"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 xml:space="preserve">Monty </w:t>
      </w:r>
      <w:proofErr w:type="spellStart"/>
      <w:r w:rsidRPr="00A52625">
        <w:rPr>
          <w:rFonts w:ascii="Times New Roman" w:hAnsi="Times New Roman" w:cs="Times New Roman"/>
          <w:lang w:val="sv-SE"/>
        </w:rPr>
        <w:t>Khajanchi</w:t>
      </w:r>
      <w:proofErr w:type="spellEnd"/>
    </w:p>
    <w:p w14:paraId="00000015" w14:textId="77777777" w:rsidR="00CE4CB3" w:rsidRPr="00A52625" w:rsidRDefault="00391F2E">
      <w:pPr>
        <w:jc w:val="left"/>
        <w:rPr>
          <w:rFonts w:ascii="Times New Roman" w:hAnsi="Times New Roman" w:cs="Times New Roman"/>
          <w:lang w:val="sv-SE"/>
        </w:rPr>
      </w:pPr>
      <w:proofErr w:type="spellStart"/>
      <w:r w:rsidRPr="00A52625">
        <w:rPr>
          <w:rFonts w:ascii="Times New Roman" w:hAnsi="Times New Roman" w:cs="Times New Roman"/>
          <w:lang w:val="sv-SE"/>
        </w:rPr>
        <w:t>Abhinav</w:t>
      </w:r>
      <w:proofErr w:type="spellEnd"/>
      <w:r w:rsidRPr="00A52625">
        <w:rPr>
          <w:rFonts w:ascii="Times New Roman" w:hAnsi="Times New Roman" w:cs="Times New Roman"/>
          <w:lang w:val="sv-SE"/>
        </w:rPr>
        <w:t xml:space="preserve"> Bassi</w:t>
      </w:r>
    </w:p>
    <w:p w14:paraId="00000016" w14:textId="77777777" w:rsidR="00CE4CB3" w:rsidRPr="005A432D" w:rsidRDefault="00391F2E">
      <w:pPr>
        <w:jc w:val="left"/>
        <w:rPr>
          <w:rFonts w:ascii="Times New Roman" w:hAnsi="Times New Roman" w:cs="Times New Roman"/>
          <w:lang w:val="sv-SE"/>
        </w:rPr>
      </w:pPr>
      <w:proofErr w:type="spellStart"/>
      <w:r w:rsidRPr="005A432D">
        <w:rPr>
          <w:rFonts w:ascii="Times New Roman" w:hAnsi="Times New Roman" w:cs="Times New Roman"/>
          <w:lang w:val="sv-SE"/>
        </w:rPr>
        <w:t>Prashant</w:t>
      </w:r>
      <w:proofErr w:type="spellEnd"/>
      <w:r w:rsidRPr="005A432D">
        <w:rPr>
          <w:rFonts w:ascii="Times New Roman" w:hAnsi="Times New Roman" w:cs="Times New Roman"/>
          <w:lang w:val="sv-SE"/>
        </w:rPr>
        <w:t xml:space="preserve"> </w:t>
      </w:r>
      <w:proofErr w:type="spellStart"/>
      <w:r w:rsidRPr="005A432D">
        <w:rPr>
          <w:rFonts w:ascii="Times New Roman" w:hAnsi="Times New Roman" w:cs="Times New Roman"/>
          <w:lang w:val="sv-SE"/>
        </w:rPr>
        <w:t>Kharat</w:t>
      </w:r>
      <w:proofErr w:type="spellEnd"/>
    </w:p>
    <w:p w14:paraId="00000017" w14:textId="77777777" w:rsidR="00CE4CB3" w:rsidRPr="005A432D" w:rsidRDefault="00391F2E">
      <w:pPr>
        <w:jc w:val="left"/>
        <w:rPr>
          <w:rFonts w:ascii="Times New Roman" w:hAnsi="Times New Roman" w:cs="Times New Roman"/>
          <w:lang w:val="sv-SE"/>
        </w:rPr>
      </w:pPr>
      <w:proofErr w:type="spellStart"/>
      <w:r w:rsidRPr="005A432D">
        <w:rPr>
          <w:rFonts w:ascii="Times New Roman" w:hAnsi="Times New Roman" w:cs="Times New Roman"/>
          <w:lang w:val="sv-SE"/>
        </w:rPr>
        <w:t>Samriddhi</w:t>
      </w:r>
      <w:proofErr w:type="spellEnd"/>
      <w:r w:rsidRPr="005A432D">
        <w:rPr>
          <w:rFonts w:ascii="Times New Roman" w:hAnsi="Times New Roman" w:cs="Times New Roman"/>
          <w:lang w:val="sv-SE"/>
        </w:rPr>
        <w:t xml:space="preserve"> </w:t>
      </w:r>
      <w:proofErr w:type="spellStart"/>
      <w:r w:rsidRPr="005A432D">
        <w:rPr>
          <w:rFonts w:ascii="Times New Roman" w:hAnsi="Times New Roman" w:cs="Times New Roman"/>
          <w:lang w:val="sv-SE"/>
        </w:rPr>
        <w:t>Ranjan</w:t>
      </w:r>
      <w:proofErr w:type="spellEnd"/>
    </w:p>
    <w:p w14:paraId="00542874" w14:textId="13EEE603" w:rsidR="00855392" w:rsidRPr="005A432D" w:rsidRDefault="00855392">
      <w:pPr>
        <w:jc w:val="left"/>
        <w:rPr>
          <w:rFonts w:ascii="Times New Roman" w:hAnsi="Times New Roman" w:cs="Times New Roman"/>
          <w:lang w:val="sv-SE"/>
        </w:rPr>
      </w:pPr>
      <w:r w:rsidRPr="005A432D">
        <w:rPr>
          <w:rFonts w:ascii="Times New Roman" w:hAnsi="Times New Roman" w:cs="Times New Roman"/>
          <w:lang w:val="sv-SE"/>
        </w:rPr>
        <w:t>James Martin</w:t>
      </w:r>
    </w:p>
    <w:p w14:paraId="0501B86D" w14:textId="465B5B9D" w:rsidR="00855392" w:rsidRPr="00391F2E" w:rsidRDefault="00855392">
      <w:pPr>
        <w:jc w:val="left"/>
        <w:rPr>
          <w:rFonts w:ascii="Times New Roman" w:hAnsi="Times New Roman" w:cs="Times New Roman"/>
        </w:rPr>
      </w:pPr>
      <w:r>
        <w:rPr>
          <w:rFonts w:ascii="Times New Roman" w:hAnsi="Times New Roman" w:cs="Times New Roman"/>
        </w:rPr>
        <w:t>Jessica Kasza</w:t>
      </w:r>
    </w:p>
    <w:p w14:paraId="00000018" w14:textId="77777777" w:rsidR="00CE4CB3" w:rsidRPr="00391F2E" w:rsidRDefault="00CE4CB3">
      <w:pPr>
        <w:jc w:val="left"/>
        <w:rPr>
          <w:rFonts w:ascii="Times New Roman" w:hAnsi="Times New Roman" w:cs="Times New Roman"/>
        </w:rPr>
      </w:pPr>
    </w:p>
    <w:bookmarkStart w:id="1" w:name="_heading=h.9im1xliqjr5u" w:colFirst="0" w:colLast="0"/>
    <w:bookmarkEnd w:id="1"/>
    <w:p w14:paraId="00000019" w14:textId="77777777" w:rsidR="00CE4CB3" w:rsidRPr="00391F2E" w:rsidRDefault="00000000" w:rsidP="00892A39">
      <w:pPr>
        <w:pStyle w:val="Heading2"/>
      </w:pPr>
      <w:sdt>
        <w:sdtPr>
          <w:tag w:val="goog_rdk_1"/>
          <w:id w:val="-1730300186"/>
        </w:sdtPr>
        <w:sdtContent/>
      </w:sdt>
      <w:r w:rsidR="00391F2E" w:rsidRPr="00391F2E">
        <w:t>Authors and writing committee of this publication</w:t>
      </w:r>
    </w:p>
    <w:p w14:paraId="0000001A" w14:textId="77777777" w:rsidR="00CE4CB3" w:rsidRPr="00391F2E" w:rsidRDefault="00CE4CB3">
      <w:pPr>
        <w:rPr>
          <w:rFonts w:ascii="Times New Roman" w:hAnsi="Times New Roman" w:cs="Times New Roman"/>
        </w:rPr>
      </w:pPr>
    </w:p>
    <w:p w14:paraId="0000001B" w14:textId="77777777" w:rsidR="00CE4CB3" w:rsidRPr="00391F2E" w:rsidRDefault="00000000">
      <w:pPr>
        <w:rPr>
          <w:rFonts w:ascii="Times New Roman" w:hAnsi="Times New Roman" w:cs="Times New Roman"/>
        </w:rPr>
      </w:pPr>
      <w:sdt>
        <w:sdtPr>
          <w:rPr>
            <w:rFonts w:ascii="Times New Roman" w:hAnsi="Times New Roman" w:cs="Times New Roman"/>
          </w:rPr>
          <w:tag w:val="goog_rdk_2"/>
          <w:id w:val="-1804140206"/>
        </w:sdtPr>
        <w:sdtContent/>
      </w:sdt>
      <w:r w:rsidR="00391F2E" w:rsidRPr="00391F2E">
        <w:rPr>
          <w:rFonts w:ascii="Times New Roman" w:hAnsi="Times New Roman" w:cs="Times New Roman"/>
        </w:rPr>
        <w:t>Samriddhi Ranjan</w:t>
      </w:r>
    </w:p>
    <w:p w14:paraId="0000001C" w14:textId="77777777" w:rsidR="00CE4CB3" w:rsidRPr="00391F2E" w:rsidRDefault="00391F2E">
      <w:pPr>
        <w:rPr>
          <w:rFonts w:ascii="Times New Roman" w:hAnsi="Times New Roman" w:cs="Times New Roman"/>
        </w:rPr>
      </w:pPr>
      <w:r w:rsidRPr="00391F2E">
        <w:rPr>
          <w:rFonts w:ascii="Times New Roman" w:hAnsi="Times New Roman" w:cs="Times New Roman"/>
        </w:rPr>
        <w:t>The George Institute of Global Health, India</w:t>
      </w:r>
    </w:p>
    <w:p w14:paraId="0000001D" w14:textId="77777777" w:rsidR="00CE4CB3" w:rsidRPr="00A52625" w:rsidRDefault="00391F2E">
      <w:pPr>
        <w:rPr>
          <w:rFonts w:ascii="Times New Roman" w:hAnsi="Times New Roman" w:cs="Times New Roman"/>
          <w:lang w:val="sv-SE"/>
        </w:rPr>
      </w:pPr>
      <w:r w:rsidRPr="00A52625">
        <w:rPr>
          <w:rFonts w:ascii="Times New Roman" w:hAnsi="Times New Roman" w:cs="Times New Roman"/>
          <w:lang w:val="sv-SE"/>
        </w:rPr>
        <w:t>sranjan@georgeinstitute.org.in</w:t>
      </w:r>
    </w:p>
    <w:p w14:paraId="0000001E" w14:textId="77777777" w:rsidR="00CE4CB3" w:rsidRPr="00A52625" w:rsidRDefault="00CE4CB3">
      <w:pPr>
        <w:rPr>
          <w:rFonts w:ascii="Times New Roman" w:hAnsi="Times New Roman" w:cs="Times New Roman"/>
          <w:lang w:val="sv-SE"/>
        </w:rPr>
      </w:pPr>
    </w:p>
    <w:p w14:paraId="0000001F" w14:textId="77777777" w:rsidR="00CE4CB3" w:rsidRPr="00A52625" w:rsidRDefault="00391F2E">
      <w:pPr>
        <w:rPr>
          <w:rFonts w:ascii="Times New Roman" w:hAnsi="Times New Roman" w:cs="Times New Roman"/>
          <w:lang w:val="sv-SE"/>
        </w:rPr>
      </w:pPr>
      <w:r w:rsidRPr="00A52625">
        <w:rPr>
          <w:rFonts w:ascii="Times New Roman" w:hAnsi="Times New Roman" w:cs="Times New Roman"/>
          <w:lang w:val="sv-SE"/>
        </w:rPr>
        <w:t>Sara Fälth</w:t>
      </w:r>
    </w:p>
    <w:p w14:paraId="00000020" w14:textId="77777777" w:rsidR="00CE4CB3" w:rsidRPr="00391F2E" w:rsidRDefault="00391F2E">
      <w:pPr>
        <w:rPr>
          <w:rFonts w:ascii="Times New Roman" w:hAnsi="Times New Roman" w:cs="Times New Roman"/>
        </w:rPr>
      </w:pPr>
      <w:r w:rsidRPr="00391F2E">
        <w:rPr>
          <w:rFonts w:ascii="Times New Roman" w:hAnsi="Times New Roman" w:cs="Times New Roman"/>
        </w:rPr>
        <w:t>Department of Global Public Health</w:t>
      </w:r>
    </w:p>
    <w:p w14:paraId="00000021" w14:textId="77777777" w:rsidR="00CE4CB3" w:rsidRPr="00391F2E" w:rsidRDefault="00391F2E">
      <w:pPr>
        <w:rPr>
          <w:rFonts w:ascii="Times New Roman" w:hAnsi="Times New Roman" w:cs="Times New Roman"/>
        </w:rPr>
      </w:pPr>
      <w:r w:rsidRPr="00391F2E">
        <w:rPr>
          <w:rFonts w:ascii="Times New Roman" w:hAnsi="Times New Roman" w:cs="Times New Roman"/>
        </w:rPr>
        <w:t xml:space="preserve">Karolinska </w:t>
      </w:r>
      <w:proofErr w:type="spellStart"/>
      <w:r w:rsidRPr="00391F2E">
        <w:rPr>
          <w:rFonts w:ascii="Times New Roman" w:hAnsi="Times New Roman" w:cs="Times New Roman"/>
        </w:rPr>
        <w:t>Institutet</w:t>
      </w:r>
      <w:proofErr w:type="spellEnd"/>
    </w:p>
    <w:p w14:paraId="00000022" w14:textId="77777777" w:rsidR="00CE4CB3" w:rsidRPr="00A52625" w:rsidRDefault="00391F2E">
      <w:pPr>
        <w:rPr>
          <w:rFonts w:ascii="Times New Roman" w:hAnsi="Times New Roman" w:cs="Times New Roman"/>
          <w:lang w:val="sv-SE"/>
        </w:rPr>
      </w:pPr>
      <w:r w:rsidRPr="00A52625">
        <w:rPr>
          <w:rFonts w:ascii="Times New Roman" w:hAnsi="Times New Roman" w:cs="Times New Roman"/>
          <w:lang w:val="sv-SE"/>
        </w:rPr>
        <w:t>sara.falth@stud.ki.se</w:t>
      </w:r>
    </w:p>
    <w:p w14:paraId="00000023" w14:textId="77777777" w:rsidR="00CE4CB3" w:rsidRPr="00A52625" w:rsidRDefault="00CE4CB3">
      <w:pPr>
        <w:rPr>
          <w:rFonts w:ascii="Times New Roman" w:hAnsi="Times New Roman" w:cs="Times New Roman"/>
          <w:lang w:val="sv-SE"/>
        </w:rPr>
      </w:pPr>
    </w:p>
    <w:p w14:paraId="00000024" w14:textId="77777777" w:rsidR="00CE4CB3" w:rsidRPr="00A52625" w:rsidRDefault="00391F2E">
      <w:pPr>
        <w:rPr>
          <w:rFonts w:ascii="Times New Roman" w:hAnsi="Times New Roman" w:cs="Times New Roman"/>
          <w:lang w:val="sv-SE"/>
        </w:rPr>
      </w:pPr>
      <w:proofErr w:type="spellStart"/>
      <w:r w:rsidRPr="00A52625">
        <w:rPr>
          <w:rFonts w:ascii="Times New Roman" w:hAnsi="Times New Roman" w:cs="Times New Roman"/>
          <w:lang w:val="sv-SE"/>
        </w:rPr>
        <w:t>Prashant</w:t>
      </w:r>
      <w:proofErr w:type="spellEnd"/>
      <w:r w:rsidRPr="00A52625">
        <w:rPr>
          <w:rFonts w:ascii="Times New Roman" w:hAnsi="Times New Roman" w:cs="Times New Roman"/>
          <w:lang w:val="sv-SE"/>
        </w:rPr>
        <w:t xml:space="preserve"> </w:t>
      </w:r>
      <w:proofErr w:type="spellStart"/>
      <w:r w:rsidRPr="00A52625">
        <w:rPr>
          <w:rFonts w:ascii="Times New Roman" w:hAnsi="Times New Roman" w:cs="Times New Roman"/>
          <w:lang w:val="sv-SE"/>
        </w:rPr>
        <w:t>Kharat</w:t>
      </w:r>
      <w:proofErr w:type="spellEnd"/>
    </w:p>
    <w:p w14:paraId="00000025" w14:textId="77777777" w:rsidR="00CE4CB3" w:rsidRPr="00391F2E" w:rsidRDefault="00391F2E">
      <w:pPr>
        <w:rPr>
          <w:rFonts w:ascii="Times New Roman" w:hAnsi="Times New Roman" w:cs="Times New Roman"/>
        </w:rPr>
      </w:pPr>
      <w:r w:rsidRPr="00391F2E">
        <w:rPr>
          <w:rFonts w:ascii="Times New Roman" w:hAnsi="Times New Roman" w:cs="Times New Roman"/>
        </w:rPr>
        <w:t>The George Institute of Global Health, India</w:t>
      </w:r>
    </w:p>
    <w:p w14:paraId="00000026" w14:textId="77777777" w:rsidR="00CE4CB3" w:rsidRPr="00A52625" w:rsidRDefault="00391F2E">
      <w:pPr>
        <w:rPr>
          <w:rFonts w:ascii="Times New Roman" w:hAnsi="Times New Roman" w:cs="Times New Roman"/>
          <w:lang w:val="sv-SE"/>
        </w:rPr>
      </w:pPr>
      <w:r w:rsidRPr="00A52625">
        <w:rPr>
          <w:rFonts w:ascii="Times New Roman" w:hAnsi="Times New Roman" w:cs="Times New Roman"/>
          <w:lang w:val="sv-SE"/>
        </w:rPr>
        <w:t>prashant.kharat@george-services.com</w:t>
      </w:r>
    </w:p>
    <w:p w14:paraId="0000002C" w14:textId="77777777" w:rsidR="00CE4CB3" w:rsidRPr="00A52625" w:rsidRDefault="00CE4CB3">
      <w:pPr>
        <w:rPr>
          <w:rFonts w:ascii="Times New Roman" w:hAnsi="Times New Roman" w:cs="Times New Roman"/>
          <w:lang w:val="sv-SE"/>
        </w:rPr>
      </w:pPr>
    </w:p>
    <w:p w14:paraId="0000002D" w14:textId="77777777" w:rsidR="00CE4CB3" w:rsidRPr="005A432D" w:rsidRDefault="00391F2E">
      <w:pPr>
        <w:rPr>
          <w:rFonts w:ascii="Times New Roman" w:hAnsi="Times New Roman" w:cs="Times New Roman"/>
          <w:lang w:val="sv-SE"/>
        </w:rPr>
      </w:pPr>
      <w:r w:rsidRPr="005A432D">
        <w:rPr>
          <w:rFonts w:ascii="Times New Roman" w:hAnsi="Times New Roman" w:cs="Times New Roman"/>
          <w:lang w:val="sv-SE"/>
        </w:rPr>
        <w:t>Martin Gerdin Wärnberg</w:t>
      </w:r>
    </w:p>
    <w:p w14:paraId="0000002E" w14:textId="77777777" w:rsidR="00CE4CB3" w:rsidRPr="00391F2E" w:rsidRDefault="00391F2E">
      <w:pPr>
        <w:rPr>
          <w:rFonts w:ascii="Times New Roman" w:hAnsi="Times New Roman" w:cs="Times New Roman"/>
        </w:rPr>
      </w:pPr>
      <w:r w:rsidRPr="00391F2E">
        <w:rPr>
          <w:rFonts w:ascii="Times New Roman" w:hAnsi="Times New Roman" w:cs="Times New Roman"/>
        </w:rPr>
        <w:t>Department of Global Public Health</w:t>
      </w:r>
    </w:p>
    <w:p w14:paraId="0000002F" w14:textId="77777777" w:rsidR="00CE4CB3" w:rsidRPr="005A432D" w:rsidRDefault="00391F2E">
      <w:pPr>
        <w:rPr>
          <w:rFonts w:ascii="Times New Roman" w:hAnsi="Times New Roman" w:cs="Times New Roman"/>
          <w:lang w:val="en-GB"/>
        </w:rPr>
      </w:pPr>
      <w:r w:rsidRPr="005A432D">
        <w:rPr>
          <w:rFonts w:ascii="Times New Roman" w:hAnsi="Times New Roman" w:cs="Times New Roman"/>
          <w:lang w:val="en-GB"/>
        </w:rPr>
        <w:t xml:space="preserve">Karolinska </w:t>
      </w:r>
      <w:proofErr w:type="spellStart"/>
      <w:r w:rsidRPr="005A432D">
        <w:rPr>
          <w:rFonts w:ascii="Times New Roman" w:hAnsi="Times New Roman" w:cs="Times New Roman"/>
          <w:lang w:val="en-GB"/>
        </w:rPr>
        <w:t>Institutet</w:t>
      </w:r>
      <w:proofErr w:type="spellEnd"/>
    </w:p>
    <w:p w14:paraId="00000030" w14:textId="77777777" w:rsidR="00CE4CB3" w:rsidRPr="005A432D" w:rsidRDefault="00391F2E">
      <w:pPr>
        <w:rPr>
          <w:rFonts w:ascii="Times New Roman" w:hAnsi="Times New Roman" w:cs="Times New Roman"/>
          <w:lang w:val="en-GB"/>
        </w:rPr>
      </w:pPr>
      <w:hyperlink r:id="rId9">
        <w:r w:rsidRPr="005A432D">
          <w:rPr>
            <w:rFonts w:ascii="Times New Roman" w:hAnsi="Times New Roman" w:cs="Times New Roman"/>
            <w:color w:val="0000FF"/>
            <w:u w:val="single"/>
            <w:lang w:val="en-GB"/>
          </w:rPr>
          <w:t>martin.gerdin@ki.se</w:t>
        </w:r>
      </w:hyperlink>
    </w:p>
    <w:p w14:paraId="00000031" w14:textId="77777777" w:rsidR="00CE4CB3" w:rsidRPr="005A432D" w:rsidDel="00E2083B" w:rsidRDefault="00CE4CB3">
      <w:pPr>
        <w:jc w:val="left"/>
        <w:rPr>
          <w:del w:id="2" w:author="Martin Gerdin Wärnberg" w:date="2025-05-28T09:52:00Z" w16du:dateUtc="2025-05-28T07:52:00Z"/>
          <w:rFonts w:ascii="Times New Roman" w:hAnsi="Times New Roman" w:cs="Times New Roman"/>
          <w:lang w:val="en-GB"/>
        </w:rPr>
      </w:pPr>
    </w:p>
    <w:p w14:paraId="58FA2E10" w14:textId="77777777" w:rsidR="00391F2E" w:rsidRPr="005A432D" w:rsidRDefault="00391F2E">
      <w:pPr>
        <w:jc w:val="left"/>
        <w:rPr>
          <w:rFonts w:ascii="Times New Roman" w:hAnsi="Times New Roman" w:cs="Times New Roman"/>
          <w:lang w:val="en-GB"/>
        </w:rPr>
      </w:pPr>
    </w:p>
    <w:p w14:paraId="167D4F27" w14:textId="77777777" w:rsidR="00391F2E" w:rsidRPr="005A432D" w:rsidRDefault="00391F2E">
      <w:pPr>
        <w:jc w:val="left"/>
        <w:rPr>
          <w:rFonts w:ascii="Times New Roman" w:hAnsi="Times New Roman" w:cs="Times New Roman"/>
          <w:lang w:val="en-GB"/>
        </w:rPr>
      </w:pPr>
    </w:p>
    <w:p w14:paraId="00000033" w14:textId="77777777" w:rsidR="00CE4CB3" w:rsidRPr="00391F2E" w:rsidRDefault="00391F2E">
      <w:pPr>
        <w:spacing w:line="259" w:lineRule="auto"/>
        <w:rPr>
          <w:rFonts w:ascii="Times New Roman" w:eastAsia="Times New Roman" w:hAnsi="Times New Roman" w:cs="Times New Roman"/>
        </w:rPr>
      </w:pPr>
      <w:r w:rsidRPr="00391F2E">
        <w:rPr>
          <w:rFonts w:ascii="Times New Roman" w:eastAsia="Times New Roman" w:hAnsi="Times New Roman" w:cs="Times New Roman"/>
        </w:rPr>
        <w:t>*Correspondence:</w:t>
      </w:r>
    </w:p>
    <w:p w14:paraId="00000034" w14:textId="77777777" w:rsidR="00CE4CB3" w:rsidRDefault="00391F2E">
      <w:pPr>
        <w:spacing w:line="259" w:lineRule="auto"/>
        <w:rPr>
          <w:rFonts w:ascii="Times New Roman" w:eastAsia="Times New Roman" w:hAnsi="Times New Roman" w:cs="Times New Roman"/>
        </w:rPr>
      </w:pPr>
      <w:r>
        <w:rPr>
          <w:rFonts w:ascii="Times New Roman" w:eastAsia="Times New Roman" w:hAnsi="Times New Roman" w:cs="Times New Roman"/>
        </w:rPr>
        <w:t>Martin Gerdin Wärnberg</w:t>
      </w:r>
    </w:p>
    <w:p w14:paraId="00000035"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Department of Global Public Health</w:t>
      </w:r>
    </w:p>
    <w:p w14:paraId="00000036" w14:textId="77777777" w:rsidR="00CE4CB3" w:rsidRPr="00A52625" w:rsidRDefault="00391F2E">
      <w:pPr>
        <w:spacing w:line="259" w:lineRule="auto"/>
        <w:rPr>
          <w:rFonts w:ascii="Times New Roman" w:eastAsia="Times New Roman" w:hAnsi="Times New Roman" w:cs="Times New Roman"/>
          <w:lang w:val="sv-SE"/>
        </w:rPr>
      </w:pPr>
      <w:r w:rsidRPr="00A52625">
        <w:rPr>
          <w:rFonts w:ascii="Times New Roman" w:eastAsia="Times New Roman" w:hAnsi="Times New Roman" w:cs="Times New Roman"/>
          <w:lang w:val="sv-SE"/>
        </w:rPr>
        <w:lastRenderedPageBreak/>
        <w:t>Karolinska Institutet</w:t>
      </w:r>
    </w:p>
    <w:p w14:paraId="00000037" w14:textId="77777777" w:rsidR="00CE4CB3" w:rsidRPr="00A52625" w:rsidRDefault="00391F2E">
      <w:pPr>
        <w:spacing w:line="259" w:lineRule="auto"/>
        <w:rPr>
          <w:rFonts w:ascii="Times New Roman" w:eastAsia="Times New Roman" w:hAnsi="Times New Roman" w:cs="Times New Roman"/>
          <w:lang w:val="sv-SE"/>
        </w:rPr>
      </w:pPr>
      <w:hyperlink r:id="rId10">
        <w:r w:rsidRPr="00A52625">
          <w:rPr>
            <w:rFonts w:ascii="Times New Roman" w:eastAsia="Times New Roman" w:hAnsi="Times New Roman" w:cs="Times New Roman"/>
            <w:lang w:val="sv-SE"/>
          </w:rPr>
          <w:t>martin.gerdin@ki.se</w:t>
        </w:r>
      </w:hyperlink>
    </w:p>
    <w:p w14:paraId="00000038" w14:textId="77777777" w:rsidR="00CE4CB3" w:rsidRDefault="00391F2E">
      <w:pPr>
        <w:spacing w:line="259" w:lineRule="auto"/>
        <w:rPr>
          <w:rFonts w:ascii="Times New Roman" w:eastAsia="Times New Roman" w:hAnsi="Times New Roman" w:cs="Times New Roman"/>
        </w:rPr>
      </w:pPr>
      <w:r>
        <w:rPr>
          <w:rFonts w:ascii="Times New Roman" w:eastAsia="Times New Roman" w:hAnsi="Times New Roman" w:cs="Times New Roman"/>
        </w:rPr>
        <w:t xml:space="preserve">Full list of author information is available at the end of the article </w:t>
      </w:r>
    </w:p>
    <w:p w14:paraId="00000039" w14:textId="77777777" w:rsidR="00CE4CB3" w:rsidRDefault="00391F2E">
      <w:r>
        <w:br w:type="page"/>
      </w:r>
    </w:p>
    <w:p w14:paraId="0000003A" w14:textId="77777777" w:rsidR="00CE4CB3" w:rsidRDefault="00391F2E" w:rsidP="00892A39">
      <w:pPr>
        <w:pStyle w:val="Heading1"/>
      </w:pPr>
      <w:r>
        <w:lastRenderedPageBreak/>
        <w:t>Abstract</w:t>
      </w:r>
    </w:p>
    <w:p w14:paraId="0FED2B1F" w14:textId="77777777" w:rsidR="001B1D96" w:rsidRDefault="00391F2E" w:rsidP="001B1D96">
      <w:pPr>
        <w:pStyle w:val="Heading2"/>
      </w:pPr>
      <w:r>
        <w:t>Background</w:t>
      </w:r>
    </w:p>
    <w:p w14:paraId="0000003B" w14:textId="49A4ECBC" w:rsidR="00CE4CB3" w:rsidRDefault="00391F2E">
      <w:pPr>
        <w:spacing w:after="160" w:line="257" w:lineRule="auto"/>
        <w:rPr>
          <w:rFonts w:ascii="Times New Roman" w:eastAsia="Times New Roman" w:hAnsi="Times New Roman" w:cs="Times New Roman"/>
        </w:rPr>
      </w:pPr>
      <w:r>
        <w:rPr>
          <w:rFonts w:ascii="Times New Roman" w:eastAsia="Times New Roman" w:hAnsi="Times New Roman" w:cs="Times New Roman"/>
        </w:rPr>
        <w:t>Advanced Trauma Life Support® (ATLS®) is the most widely adopted trauma life support training worldwide, but there is no high</w:t>
      </w:r>
      <w:r w:rsidR="00D965DE">
        <w:rPr>
          <w:rFonts w:ascii="Times New Roman" w:eastAsia="Times New Roman" w:hAnsi="Times New Roman" w:cs="Times New Roman"/>
        </w:rPr>
        <w:t>-</w:t>
      </w:r>
      <w:r>
        <w:rPr>
          <w:rFonts w:ascii="Times New Roman" w:eastAsia="Times New Roman" w:hAnsi="Times New Roman" w:cs="Times New Roman"/>
        </w:rPr>
        <w:t xml:space="preserve">quality evidence that it improves patient outcomes. This trial aims to compare the effects of ATLS® training with standard care on outcomes in adult trauma patients. </w:t>
      </w:r>
    </w:p>
    <w:p w14:paraId="316DAB7D" w14:textId="77777777" w:rsidR="001B1D96" w:rsidRDefault="00391F2E" w:rsidP="001B1D96">
      <w:pPr>
        <w:pStyle w:val="Heading2"/>
      </w:pPr>
      <w:r>
        <w:t>Methods</w:t>
      </w:r>
    </w:p>
    <w:p w14:paraId="0000003C" w14:textId="23885A9C" w:rsidR="00CE4CB3" w:rsidRDefault="00391F2E">
      <w:pPr>
        <w:spacing w:after="160" w:line="257" w:lineRule="auto"/>
        <w:rPr>
          <w:rFonts w:ascii="Times New Roman" w:eastAsia="Times New Roman" w:hAnsi="Times New Roman" w:cs="Times New Roman"/>
        </w:rPr>
      </w:pPr>
      <w:r>
        <w:rPr>
          <w:rFonts w:ascii="Times New Roman" w:eastAsia="Times New Roman" w:hAnsi="Times New Roman" w:cs="Times New Roman"/>
        </w:rPr>
        <w:t>ADVANCE TRAUMA is a batched stepped-wedge cluster randomised controlled trial in India, where ATLS® is not routinely taught. The trial will be conducted in 30 clusters over six batches in secondary or tertiary hospitals. There will be five clusters in each batch</w:t>
      </w:r>
      <w:r w:rsidR="00D965DE">
        <w:rPr>
          <w:rFonts w:ascii="Times New Roman" w:eastAsia="Times New Roman" w:hAnsi="Times New Roman" w:cs="Times New Roman"/>
        </w:rPr>
        <w:t>, which</w:t>
      </w:r>
      <w:r>
        <w:rPr>
          <w:rFonts w:ascii="Times New Roman" w:eastAsia="Times New Roman" w:hAnsi="Times New Roman" w:cs="Times New Roman"/>
        </w:rPr>
        <w:t xml:space="preserve"> will be randomised to one of five implementation sequences</w:t>
      </w:r>
      <w:r w:rsidR="00D965DE">
        <w:rPr>
          <w:rFonts w:ascii="Times New Roman" w:eastAsia="Times New Roman" w:hAnsi="Times New Roman" w:cs="Times New Roman"/>
        </w:rPr>
        <w:t xml:space="preserve">. </w:t>
      </w:r>
      <w:del w:id="3" w:author="Martin Gerdin Wärnberg" w:date="2025-05-28T08:14:00Z" w16du:dateUtc="2025-05-28T06:14:00Z">
        <w:r w:rsidDel="00135B40">
          <w:rPr>
            <w:rFonts w:ascii="Times New Roman" w:eastAsia="Times New Roman" w:hAnsi="Times New Roman" w:cs="Times New Roman"/>
          </w:rPr>
          <w:delText xml:space="preserve">with </w:delText>
        </w:r>
      </w:del>
      <w:ins w:id="4" w:author="Martin Gerdin Wärnberg" w:date="2025-05-28T08:14:00Z" w16du:dateUtc="2025-05-28T06:14:00Z">
        <w:r w:rsidR="00135B40">
          <w:rPr>
            <w:rFonts w:ascii="Times New Roman" w:eastAsia="Times New Roman" w:hAnsi="Times New Roman" w:cs="Times New Roman"/>
          </w:rPr>
          <w:t>O</w:t>
        </w:r>
      </w:ins>
      <w:del w:id="5" w:author="Martin Gerdin Wärnberg" w:date="2025-05-28T08:14:00Z" w16du:dateUtc="2025-05-28T06:14:00Z">
        <w:r w:rsidDel="00135B40">
          <w:rPr>
            <w:rFonts w:ascii="Times New Roman" w:eastAsia="Times New Roman" w:hAnsi="Times New Roman" w:cs="Times New Roman"/>
          </w:rPr>
          <w:delText>o</w:delText>
        </w:r>
      </w:del>
      <w:r>
        <w:rPr>
          <w:rFonts w:ascii="Times New Roman" w:eastAsia="Times New Roman" w:hAnsi="Times New Roman" w:cs="Times New Roman"/>
        </w:rPr>
        <w:t>ne hospital</w:t>
      </w:r>
      <w:ins w:id="6" w:author="Martin Gerdin Wärnberg" w:date="2025-05-28T08:14:00Z" w16du:dateUtc="2025-05-28T06:14:00Z">
        <w:r w:rsidR="00135B40">
          <w:rPr>
            <w:rFonts w:ascii="Times New Roman" w:eastAsia="Times New Roman" w:hAnsi="Times New Roman" w:cs="Times New Roman"/>
          </w:rPr>
          <w:t xml:space="preserve"> will be</w:t>
        </w:r>
      </w:ins>
      <w:r>
        <w:rPr>
          <w:rFonts w:ascii="Times New Roman" w:eastAsia="Times New Roman" w:hAnsi="Times New Roman" w:cs="Times New Roman"/>
        </w:rPr>
        <w:t xml:space="preserve"> randomised to each implementation sequence.  All clusters will transition through three phases</w:t>
      </w:r>
      <w:ins w:id="7" w:author="Martin Gerdin Wärnberg" w:date="2025-05-28T08:15:00Z" w16du:dateUtc="2025-05-28T06:15:00Z">
        <w:r w:rsidR="00135B40">
          <w:rPr>
            <w:rFonts w:ascii="Times New Roman" w:eastAsia="Times New Roman" w:hAnsi="Times New Roman" w:cs="Times New Roman"/>
          </w:rPr>
          <w:t>:</w:t>
        </w:r>
      </w:ins>
      <w:del w:id="8" w:author="Martin Gerdin Wärnberg" w:date="2025-05-28T08:15:00Z" w16du:dateUtc="2025-05-28T06:15:00Z">
        <w:r w:rsidDel="00135B40">
          <w:rPr>
            <w:rFonts w:ascii="Times New Roman" w:eastAsia="Times New Roman" w:hAnsi="Times New Roman" w:cs="Times New Roman"/>
          </w:rPr>
          <w:delText>,</w:delText>
        </w:r>
      </w:del>
      <w:r>
        <w:rPr>
          <w:rFonts w:ascii="Times New Roman" w:eastAsia="Times New Roman" w:hAnsi="Times New Roman" w:cs="Times New Roman"/>
        </w:rPr>
        <w:t xml:space="preserve"> first</w:t>
      </w:r>
      <w:ins w:id="9" w:author="Martin Gerdin Wärnberg" w:date="2025-05-28T08:15:00Z" w16du:dateUtc="2025-05-28T06:15:00Z">
        <w:r w:rsidR="00135B40">
          <w:rPr>
            <w:rFonts w:ascii="Times New Roman" w:eastAsia="Times New Roman" w:hAnsi="Times New Roman" w:cs="Times New Roman"/>
          </w:rPr>
          <w:t>,</w:t>
        </w:r>
      </w:ins>
      <w:r>
        <w:rPr>
          <w:rFonts w:ascii="Times New Roman" w:eastAsia="Times New Roman" w:hAnsi="Times New Roman" w:cs="Times New Roman"/>
        </w:rPr>
        <w:t xml:space="preserve"> a standard care phase</w:t>
      </w:r>
      <w:ins w:id="10" w:author="Martin Gerdin Wärnberg" w:date="2025-05-28T08:15:00Z" w16du:dateUtc="2025-05-28T06:15:00Z">
        <w:r w:rsidR="00135B40">
          <w:rPr>
            <w:rFonts w:ascii="Times New Roman" w:eastAsia="Times New Roman" w:hAnsi="Times New Roman" w:cs="Times New Roman"/>
          </w:rPr>
          <w:t>; second,</w:t>
        </w:r>
      </w:ins>
      <w:del w:id="11" w:author="Martin Gerdin Wärnberg" w:date="2025-05-28T08:15:00Z" w16du:dateUtc="2025-05-28T06:15:00Z">
        <w:r w:rsidDel="00135B40">
          <w:rPr>
            <w:rFonts w:ascii="Times New Roman" w:eastAsia="Times New Roman" w:hAnsi="Times New Roman" w:cs="Times New Roman"/>
          </w:rPr>
          <w:delText>,</w:delText>
        </w:r>
      </w:del>
      <w:r>
        <w:rPr>
          <w:rFonts w:ascii="Times New Roman" w:eastAsia="Times New Roman" w:hAnsi="Times New Roman" w:cs="Times New Roman"/>
        </w:rPr>
        <w:t xml:space="preserve"> </w:t>
      </w:r>
      <w:del w:id="12" w:author="Martin Gerdin Wärnberg" w:date="2025-05-28T08:15:00Z" w16du:dateUtc="2025-05-28T06:15:00Z">
        <w:r w:rsidDel="00135B40">
          <w:rPr>
            <w:rFonts w:ascii="Times New Roman" w:eastAsia="Times New Roman" w:hAnsi="Times New Roman" w:cs="Times New Roman"/>
          </w:rPr>
          <w:delText xml:space="preserve">then </w:delText>
        </w:r>
      </w:del>
      <w:r>
        <w:rPr>
          <w:rFonts w:ascii="Times New Roman" w:eastAsia="Times New Roman" w:hAnsi="Times New Roman" w:cs="Times New Roman"/>
        </w:rPr>
        <w:t>a one-month transition phase</w:t>
      </w:r>
      <w:ins w:id="13" w:author="Martin Gerdin Wärnberg" w:date="2025-05-28T08:15:00Z" w16du:dateUtc="2025-05-28T06:15:00Z">
        <w:r w:rsidR="00135B40">
          <w:rPr>
            <w:rFonts w:ascii="Times New Roman" w:eastAsia="Times New Roman" w:hAnsi="Times New Roman" w:cs="Times New Roman"/>
          </w:rPr>
          <w:t>,</w:t>
        </w:r>
      </w:ins>
      <w:r>
        <w:rPr>
          <w:rFonts w:ascii="Times New Roman" w:eastAsia="Times New Roman" w:hAnsi="Times New Roman" w:cs="Times New Roman"/>
        </w:rPr>
        <w:t xml:space="preserve"> during which the training is delivered</w:t>
      </w:r>
      <w:ins w:id="14" w:author="Martin Gerdin Wärnberg" w:date="2025-05-28T08:15:00Z" w16du:dateUtc="2025-05-28T06:15:00Z">
        <w:r w:rsidR="00135B40">
          <w:rPr>
            <w:rFonts w:ascii="Times New Roman" w:eastAsia="Times New Roman" w:hAnsi="Times New Roman" w:cs="Times New Roman"/>
          </w:rPr>
          <w:t>;</w:t>
        </w:r>
      </w:ins>
      <w:del w:id="15" w:author="Martin Gerdin Wärnberg" w:date="2025-05-28T08:15:00Z" w16du:dateUtc="2025-05-28T06:15:00Z">
        <w:r w:rsidDel="00135B40">
          <w:rPr>
            <w:rFonts w:ascii="Times New Roman" w:eastAsia="Times New Roman" w:hAnsi="Times New Roman" w:cs="Times New Roman"/>
          </w:rPr>
          <w:delText>,</w:delText>
        </w:r>
      </w:del>
      <w:r>
        <w:rPr>
          <w:rFonts w:ascii="Times New Roman" w:eastAsia="Times New Roman" w:hAnsi="Times New Roman" w:cs="Times New Roman"/>
        </w:rPr>
        <w:t xml:space="preserve"> and finally</w:t>
      </w:r>
      <w:ins w:id="16" w:author="Martin Gerdin Wärnberg" w:date="2025-05-28T08:15:00Z" w16du:dateUtc="2025-05-28T06:15:00Z">
        <w:r w:rsidR="00135B40">
          <w:rPr>
            <w:rFonts w:ascii="Times New Roman" w:eastAsia="Times New Roman" w:hAnsi="Times New Roman" w:cs="Times New Roman"/>
          </w:rPr>
          <w:t>,</w:t>
        </w:r>
      </w:ins>
      <w:r>
        <w:rPr>
          <w:rFonts w:ascii="Times New Roman" w:eastAsia="Times New Roman" w:hAnsi="Times New Roman" w:cs="Times New Roman"/>
        </w:rPr>
        <w:t xml:space="preserve"> an intervention phase, for a total of 13 months. The implementation sequence will determine </w:t>
      </w:r>
      <w:r w:rsidR="00892A39">
        <w:rPr>
          <w:rFonts w:ascii="Times New Roman" w:eastAsia="Times New Roman" w:hAnsi="Times New Roman" w:cs="Times New Roman"/>
        </w:rPr>
        <w:t xml:space="preserve">the </w:t>
      </w:r>
      <w:r>
        <w:rPr>
          <w:rFonts w:ascii="Times New Roman" w:eastAsia="Times New Roman" w:hAnsi="Times New Roman" w:cs="Times New Roman"/>
        </w:rPr>
        <w:t xml:space="preserve">duration of </w:t>
      </w:r>
      <w:r w:rsidR="00892A39">
        <w:rPr>
          <w:rFonts w:ascii="Times New Roman" w:eastAsia="Times New Roman" w:hAnsi="Times New Roman" w:cs="Times New Roman"/>
        </w:rPr>
        <w:t xml:space="preserve">the </w:t>
      </w:r>
      <w:r>
        <w:rPr>
          <w:rFonts w:ascii="Times New Roman" w:eastAsia="Times New Roman" w:hAnsi="Times New Roman" w:cs="Times New Roman"/>
        </w:rPr>
        <w:t>standard care and intervention phase</w:t>
      </w:r>
      <w:r w:rsidR="00892A39">
        <w:rPr>
          <w:rFonts w:ascii="Times New Roman" w:eastAsia="Times New Roman" w:hAnsi="Times New Roman" w:cs="Times New Roman"/>
        </w:rPr>
        <w:t>s</w:t>
      </w:r>
      <w:r>
        <w:rPr>
          <w:rFonts w:ascii="Times New Roman" w:eastAsia="Times New Roman" w:hAnsi="Times New Roman" w:cs="Times New Roman"/>
        </w:rPr>
        <w:t xml:space="preserve">. </w:t>
      </w:r>
      <w:ins w:id="17" w:author="Martin Gerdin Wärnberg" w:date="2025-05-28T08:16:00Z" w16du:dateUtc="2025-05-28T06:16:00Z">
        <w:r w:rsidR="00135B40">
          <w:rPr>
            <w:rFonts w:ascii="Times New Roman" w:eastAsia="Times New Roman" w:hAnsi="Times New Roman" w:cs="Times New Roman"/>
          </w:rPr>
          <w:t>The p</w:t>
        </w:r>
      </w:ins>
      <w:del w:id="18" w:author="Martin Gerdin Wärnberg" w:date="2025-05-28T08:16:00Z" w16du:dateUtc="2025-05-28T06:16:00Z">
        <w:r w:rsidDel="00135B40">
          <w:rPr>
            <w:rFonts w:ascii="Times New Roman" w:eastAsia="Times New Roman" w:hAnsi="Times New Roman" w:cs="Times New Roman"/>
          </w:rPr>
          <w:delText>P</w:delText>
        </w:r>
      </w:del>
      <w:r>
        <w:rPr>
          <w:rFonts w:ascii="Times New Roman" w:eastAsia="Times New Roman" w:hAnsi="Times New Roman" w:cs="Times New Roman"/>
        </w:rPr>
        <w:t xml:space="preserve">articipants will be adult trauma patients above 15 years of age who presents to the emergency department of participating hospitals and are admitted or </w:t>
      </w:r>
      <w:sdt>
        <w:sdtPr>
          <w:tag w:val="goog_rdk_3"/>
          <w:id w:val="602084246"/>
        </w:sdtPr>
        <w:sdtContent/>
      </w:sdt>
      <w:r>
        <w:rPr>
          <w:rFonts w:ascii="Times New Roman" w:eastAsia="Times New Roman" w:hAnsi="Times New Roman" w:cs="Times New Roman"/>
        </w:rPr>
        <w:t xml:space="preserve">transferred </w:t>
      </w:r>
      <w:del w:id="19" w:author="Martin Gerdin Wärnberg" w:date="2025-05-28T08:16:00Z" w16du:dateUtc="2025-05-28T06:16:00Z">
        <w:r w:rsidDel="00135B40">
          <w:rPr>
            <w:rFonts w:ascii="Times New Roman" w:eastAsia="Times New Roman" w:hAnsi="Times New Roman" w:cs="Times New Roman"/>
          </w:rPr>
          <w:delText xml:space="preserve">for admission </w:delText>
        </w:r>
      </w:del>
      <w:r>
        <w:rPr>
          <w:rFonts w:ascii="Times New Roman" w:eastAsia="Times New Roman" w:hAnsi="Times New Roman" w:cs="Times New Roman"/>
        </w:rPr>
        <w:t>to another hospital</w:t>
      </w:r>
      <w:ins w:id="20" w:author="Martin Gerdin Wärnberg" w:date="2025-05-28T08:16:00Z" w16du:dateUtc="2025-05-28T06:16:00Z">
        <w:r w:rsidR="00135B40">
          <w:rPr>
            <w:rFonts w:ascii="Times New Roman" w:eastAsia="Times New Roman" w:hAnsi="Times New Roman" w:cs="Times New Roman"/>
          </w:rPr>
          <w:t xml:space="preserve"> </w:t>
        </w:r>
        <w:r w:rsidR="00135B40">
          <w:rPr>
            <w:rFonts w:ascii="Times New Roman" w:eastAsia="Times New Roman" w:hAnsi="Times New Roman" w:cs="Times New Roman"/>
          </w:rPr>
          <w:t>for admission</w:t>
        </w:r>
      </w:ins>
      <w:r>
        <w:rPr>
          <w:rFonts w:ascii="Times New Roman" w:eastAsia="Times New Roman" w:hAnsi="Times New Roman" w:cs="Times New Roman"/>
        </w:rPr>
        <w:t xml:space="preserve">. </w:t>
      </w:r>
      <w:r w:rsidR="00892A39">
        <w:rPr>
          <w:rFonts w:ascii="Times New Roman" w:eastAsia="Times New Roman" w:hAnsi="Times New Roman" w:cs="Times New Roman"/>
        </w:rPr>
        <w:t>At least</w:t>
      </w:r>
      <w:r>
        <w:rPr>
          <w:rFonts w:ascii="Times New Roman" w:eastAsia="Times New Roman" w:hAnsi="Times New Roman" w:cs="Times New Roman"/>
        </w:rPr>
        <w:t xml:space="preserve"> 4320 participants will be </w:t>
      </w:r>
      <w:r w:rsidR="00892A39">
        <w:rPr>
          <w:rFonts w:ascii="Times New Roman" w:eastAsia="Times New Roman" w:hAnsi="Times New Roman" w:cs="Times New Roman"/>
        </w:rPr>
        <w:t>included</w:t>
      </w:r>
      <w:r>
        <w:rPr>
          <w:rFonts w:ascii="Times New Roman" w:eastAsia="Times New Roman" w:hAnsi="Times New Roman" w:cs="Times New Roman"/>
        </w:rPr>
        <w:t xml:space="preserve"> </w:t>
      </w:r>
      <w:del w:id="21" w:author="Martin Gerdin Wärnberg" w:date="2025-05-28T08:16:00Z" w16du:dateUtc="2025-05-28T06:16:00Z">
        <w:r w:rsidDel="00135B40">
          <w:rPr>
            <w:rFonts w:ascii="Times New Roman" w:eastAsia="Times New Roman" w:hAnsi="Times New Roman" w:cs="Times New Roman"/>
          </w:rPr>
          <w:delText xml:space="preserve">into </w:delText>
        </w:r>
      </w:del>
      <w:ins w:id="22" w:author="Martin Gerdin Wärnberg" w:date="2025-05-28T08:16:00Z" w16du:dateUtc="2025-05-28T06:16:00Z">
        <w:r w:rsidR="00135B40">
          <w:rPr>
            <w:rFonts w:ascii="Times New Roman" w:eastAsia="Times New Roman" w:hAnsi="Times New Roman" w:cs="Times New Roman"/>
          </w:rPr>
          <w:t>in</w:t>
        </w:r>
        <w:r w:rsidR="00135B40">
          <w:rPr>
            <w:rFonts w:ascii="Times New Roman" w:eastAsia="Times New Roman" w:hAnsi="Times New Roman" w:cs="Times New Roman"/>
          </w:rPr>
          <w:t xml:space="preserve"> </w:t>
        </w:r>
      </w:ins>
      <w:r>
        <w:rPr>
          <w:rFonts w:ascii="Times New Roman" w:eastAsia="Times New Roman" w:hAnsi="Times New Roman" w:cs="Times New Roman"/>
        </w:rPr>
        <w:t xml:space="preserve">this trial. </w:t>
      </w:r>
    </w:p>
    <w:p w14:paraId="799889C5" w14:textId="77777777" w:rsidR="001B1D96" w:rsidRDefault="00391F2E" w:rsidP="001B1D96">
      <w:pPr>
        <w:pStyle w:val="Heading2"/>
      </w:pPr>
      <w:r>
        <w:t>Discussion</w:t>
      </w:r>
    </w:p>
    <w:p w14:paraId="0000003D" w14:textId="73D99E6D" w:rsidR="00CE4CB3" w:rsidRDefault="00391F2E">
      <w:r>
        <w:rPr>
          <w:rFonts w:ascii="Times New Roman" w:eastAsia="Times New Roman" w:hAnsi="Times New Roman" w:cs="Times New Roman"/>
        </w:rPr>
        <w:t>This will be the first large</w:t>
      </w:r>
      <w:ins w:id="23" w:author="Martin Gerdin Wärnberg" w:date="2025-05-28T08:16:00Z" w16du:dateUtc="2025-05-28T06:16:00Z">
        <w:r w:rsidR="00135B40">
          <w:rPr>
            <w:rFonts w:ascii="Times New Roman" w:eastAsia="Times New Roman" w:hAnsi="Times New Roman" w:cs="Times New Roman"/>
          </w:rPr>
          <w:t>-</w:t>
        </w:r>
      </w:ins>
      <w:del w:id="24" w:author="Martin Gerdin Wärnberg" w:date="2025-05-28T08:16:00Z" w16du:dateUtc="2025-05-28T06:16:00Z">
        <w:r w:rsidDel="00135B40">
          <w:rPr>
            <w:rFonts w:ascii="Times New Roman" w:eastAsia="Times New Roman" w:hAnsi="Times New Roman" w:cs="Times New Roman"/>
          </w:rPr>
          <w:delText xml:space="preserve"> </w:delText>
        </w:r>
      </w:del>
      <w:r>
        <w:rPr>
          <w:rFonts w:ascii="Times New Roman" w:eastAsia="Times New Roman" w:hAnsi="Times New Roman" w:cs="Times New Roman"/>
        </w:rPr>
        <w:t xml:space="preserve">scale trial to provide robust evidence of the effectiveness of ATLS® since the programme was </w:t>
      </w:r>
      <w:del w:id="25" w:author="Martin Gerdin Wärnberg" w:date="2025-05-28T08:17:00Z" w16du:dateUtc="2025-05-28T06:17:00Z">
        <w:r w:rsidDel="00135B40">
          <w:rPr>
            <w:rFonts w:ascii="Times New Roman" w:eastAsia="Times New Roman" w:hAnsi="Times New Roman" w:cs="Times New Roman"/>
          </w:rPr>
          <w:delText>first started</w:delText>
        </w:r>
      </w:del>
      <w:ins w:id="26" w:author="Martin Gerdin Wärnberg" w:date="2025-05-28T08:17:00Z" w16du:dateUtc="2025-05-28T06:17:00Z">
        <w:r w:rsidR="00135B40">
          <w:rPr>
            <w:rFonts w:ascii="Times New Roman" w:eastAsia="Times New Roman" w:hAnsi="Times New Roman" w:cs="Times New Roman"/>
          </w:rPr>
          <w:t>initiated</w:t>
        </w:r>
      </w:ins>
      <w:r>
        <w:rPr>
          <w:rFonts w:ascii="Times New Roman" w:eastAsia="Times New Roman" w:hAnsi="Times New Roman" w:cs="Times New Roman"/>
        </w:rPr>
        <w:t xml:space="preserve"> in 1978. Regardless of </w:t>
      </w:r>
      <w:del w:id="27" w:author="Martin Gerdin Wärnberg" w:date="2025-05-28T08:17:00Z" w16du:dateUtc="2025-05-28T06:17:00Z">
        <w:r w:rsidDel="00135B40">
          <w:rPr>
            <w:rFonts w:ascii="Times New Roman" w:eastAsia="Times New Roman" w:hAnsi="Times New Roman" w:cs="Times New Roman"/>
          </w:rPr>
          <w:delText xml:space="preserve">its </w:delText>
        </w:r>
      </w:del>
      <w:ins w:id="28" w:author="Martin Gerdin Wärnberg" w:date="2025-05-28T08:17:00Z" w16du:dateUtc="2025-05-28T06:17:00Z">
        <w:r w:rsidR="00135B40">
          <w:rPr>
            <w:rFonts w:ascii="Times New Roman" w:eastAsia="Times New Roman" w:hAnsi="Times New Roman" w:cs="Times New Roman"/>
          </w:rPr>
          <w:t>the</w:t>
        </w:r>
        <w:r w:rsidR="00135B40">
          <w:rPr>
            <w:rFonts w:ascii="Times New Roman" w:eastAsia="Times New Roman" w:hAnsi="Times New Roman" w:cs="Times New Roman"/>
          </w:rPr>
          <w:t xml:space="preserve"> </w:t>
        </w:r>
      </w:ins>
      <w:r>
        <w:rPr>
          <w:rFonts w:ascii="Times New Roman" w:eastAsia="Times New Roman" w:hAnsi="Times New Roman" w:cs="Times New Roman"/>
        </w:rPr>
        <w:t xml:space="preserve">findings, </w:t>
      </w:r>
      <w:del w:id="29" w:author="Martin Gerdin Wärnberg" w:date="2025-05-28T08:17:00Z" w16du:dateUtc="2025-05-28T06:17:00Z">
        <w:r w:rsidDel="00135B40">
          <w:rPr>
            <w:rFonts w:ascii="Times New Roman" w:eastAsia="Times New Roman" w:hAnsi="Times New Roman" w:cs="Times New Roman"/>
          </w:rPr>
          <w:delText xml:space="preserve">it </w:delText>
        </w:r>
      </w:del>
      <w:ins w:id="30" w:author="Martin Gerdin Wärnberg" w:date="2025-05-28T08:17:00Z" w16du:dateUtc="2025-05-28T06:17:00Z">
        <w:r w:rsidR="00135B40">
          <w:rPr>
            <w:rFonts w:ascii="Times New Roman" w:eastAsia="Times New Roman" w:hAnsi="Times New Roman" w:cs="Times New Roman"/>
          </w:rPr>
          <w:t>this study</w:t>
        </w:r>
        <w:r w:rsidR="00135B40">
          <w:rPr>
            <w:rFonts w:ascii="Times New Roman" w:eastAsia="Times New Roman" w:hAnsi="Times New Roman" w:cs="Times New Roman"/>
          </w:rPr>
          <w:t xml:space="preserve"> </w:t>
        </w:r>
      </w:ins>
      <w:r>
        <w:rPr>
          <w:rFonts w:ascii="Times New Roman" w:eastAsia="Times New Roman" w:hAnsi="Times New Roman" w:cs="Times New Roman"/>
        </w:rPr>
        <w:t xml:space="preserve">will have important implications for trauma life support training globally. If ATLS® training improves patient outcomes, </w:t>
      </w:r>
      <w:del w:id="31" w:author="Martin Gerdin Wärnberg" w:date="2025-05-28T08:17:00Z" w16du:dateUtc="2025-05-28T06:17:00Z">
        <w:r w:rsidDel="00135B40">
          <w:rPr>
            <w:rFonts w:ascii="Times New Roman" w:eastAsia="Times New Roman" w:hAnsi="Times New Roman" w:cs="Times New Roman"/>
          </w:rPr>
          <w:delText xml:space="preserve">then </w:delText>
        </w:r>
      </w:del>
      <w:r>
        <w:rPr>
          <w:rFonts w:ascii="Times New Roman" w:eastAsia="Times New Roman" w:hAnsi="Times New Roman" w:cs="Times New Roman"/>
        </w:rPr>
        <w:t xml:space="preserve">ways to promote its use and optimise its implementation, especially in low- and middle income countries such as India, should be explored. If patient outcomes do not improve, </w:t>
      </w:r>
      <w:del w:id="32" w:author="Martin Gerdin Wärnberg" w:date="2025-05-28T08:17:00Z" w16du:dateUtc="2025-05-28T06:17:00Z">
        <w:r w:rsidDel="00135B40">
          <w:rPr>
            <w:rFonts w:ascii="Times New Roman" w:eastAsia="Times New Roman" w:hAnsi="Times New Roman" w:cs="Times New Roman"/>
          </w:rPr>
          <w:delText xml:space="preserve">then </w:delText>
        </w:r>
      </w:del>
      <w:r>
        <w:rPr>
          <w:rFonts w:ascii="Times New Roman" w:eastAsia="Times New Roman" w:hAnsi="Times New Roman" w:cs="Times New Roman"/>
        </w:rPr>
        <w:t>trauma life support training needs to change.</w:t>
      </w:r>
    </w:p>
    <w:p w14:paraId="0000003E" w14:textId="77777777" w:rsidR="00CE4CB3" w:rsidRDefault="00CE4CB3" w:rsidP="00892A39">
      <w:pPr>
        <w:pStyle w:val="Heading2"/>
        <w:numPr>
          <w:ilvl w:val="0"/>
          <w:numId w:val="0"/>
        </w:numPr>
        <w:ind w:left="576" w:hanging="576"/>
      </w:pPr>
    </w:p>
    <w:p w14:paraId="0000003F" w14:textId="77777777" w:rsidR="00CE4CB3" w:rsidRDefault="00391F2E" w:rsidP="00892A39">
      <w:pPr>
        <w:pStyle w:val="Heading2"/>
      </w:pPr>
      <w:r>
        <w:t>Trial registration</w:t>
      </w:r>
    </w:p>
    <w:p w14:paraId="00000040"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{2a} Clinical Trials Registry - India identifier: CTRI/2024/07/071336</w:t>
      </w:r>
    </w:p>
    <w:p w14:paraId="00000041"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 xml:space="preserve">{2b} ClinicalTrials.gov identifier: NCT06321419 </w:t>
      </w:r>
    </w:p>
    <w:p w14:paraId="00000042" w14:textId="77777777" w:rsidR="00CE4CB3" w:rsidRDefault="00391F2E">
      <w:pPr>
        <w:pStyle w:val="Heading1"/>
      </w:pPr>
      <w:r>
        <w:t xml:space="preserve">Keywords </w:t>
      </w:r>
    </w:p>
    <w:p w14:paraId="00000043"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 xml:space="preserve">Advanced Trauma Life Support, </w:t>
      </w:r>
      <w:hyperlink r:id="rId11">
        <w:r>
          <w:rPr>
            <w:rFonts w:ascii="Times New Roman" w:eastAsia="Times New Roman" w:hAnsi="Times New Roman" w:cs="Times New Roman"/>
          </w:rPr>
          <w:t>Traumatology,</w:t>
        </w:r>
      </w:hyperlink>
      <w:r>
        <w:rPr>
          <w:rFonts w:ascii="Times New Roman" w:eastAsia="Times New Roman" w:hAnsi="Times New Roman" w:cs="Times New Roman"/>
        </w:rPr>
        <w:t xml:space="preserve"> </w:t>
      </w:r>
      <w:hyperlink r:id="rId12">
        <w:r>
          <w:rPr>
            <w:rFonts w:ascii="Times New Roman" w:eastAsia="Times New Roman" w:hAnsi="Times New Roman" w:cs="Times New Roman"/>
          </w:rPr>
          <w:t>Life Support Care</w:t>
        </w:r>
      </w:hyperlink>
      <w:r>
        <w:rPr>
          <w:rFonts w:ascii="Times New Roman" w:eastAsia="Times New Roman" w:hAnsi="Times New Roman" w:cs="Times New Roman"/>
        </w:rPr>
        <w:t xml:space="preserve">  </w:t>
      </w:r>
    </w:p>
    <w:p w14:paraId="00000044" w14:textId="77777777" w:rsidR="00CE4CB3" w:rsidRDefault="00CE4CB3">
      <w:pPr>
        <w:rPr>
          <w:rFonts w:ascii="Times New Roman" w:eastAsia="Times New Roman" w:hAnsi="Times New Roman" w:cs="Times New Roman"/>
        </w:rPr>
      </w:pPr>
    </w:p>
    <w:p w14:paraId="00000045" w14:textId="77777777" w:rsidR="00CE4CB3" w:rsidRDefault="00391F2E">
      <w:pPr>
        <w:pStyle w:val="Heading1"/>
      </w:pPr>
      <w:bookmarkStart w:id="33" w:name="_heading=h.no2375yi1ud" w:colFirst="0" w:colLast="0"/>
      <w:bookmarkEnd w:id="33"/>
      <w:r>
        <w:t>Visual abstract</w:t>
      </w:r>
    </w:p>
    <w:p w14:paraId="00000046" w14:textId="77777777" w:rsidR="00CE4CB3" w:rsidRDefault="00391F2E">
      <w:r>
        <w:rPr>
          <w:rFonts w:ascii="Times New Roman" w:eastAsia="Times New Roman" w:hAnsi="Times New Roman" w:cs="Times New Roman"/>
          <w:noProof/>
        </w:rPr>
        <w:drawing>
          <wp:inline distT="114300" distB="114300" distL="114300" distR="114300" wp14:anchorId="23ED8FDA" wp14:editId="6BB46501">
            <wp:extent cx="6210625" cy="3238500"/>
            <wp:effectExtent l="0" t="0" r="0" b="0"/>
            <wp:docPr id="9134076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l="323" r="323"/>
                    <a:stretch>
                      <a:fillRect/>
                    </a:stretch>
                  </pic:blipFill>
                  <pic:spPr>
                    <a:xfrm>
                      <a:off x="0" y="0"/>
                      <a:ext cx="6210625" cy="3238500"/>
                    </a:xfrm>
                    <a:prstGeom prst="rect">
                      <a:avLst/>
                    </a:prstGeom>
                    <a:ln/>
                  </pic:spPr>
                </pic:pic>
              </a:graphicData>
            </a:graphic>
          </wp:inline>
        </w:drawing>
      </w:r>
      <w:r>
        <w:br w:type="page"/>
      </w:r>
    </w:p>
    <w:p w14:paraId="00000047" w14:textId="77777777" w:rsidR="00CE4CB3" w:rsidRDefault="00391F2E">
      <w:pPr>
        <w:pStyle w:val="Heading1"/>
      </w:pPr>
      <w:r>
        <w:lastRenderedPageBreak/>
        <w:t>Introduction</w:t>
      </w:r>
    </w:p>
    <w:p w14:paraId="00000048" w14:textId="77777777" w:rsidR="00CE4CB3" w:rsidRDefault="00391F2E" w:rsidP="00892A39">
      <w:pPr>
        <w:pStyle w:val="Heading2"/>
      </w:pPr>
      <w:r>
        <w:t>Background and rationale {6a}</w:t>
      </w:r>
    </w:p>
    <w:p w14:paraId="00000049" w14:textId="55BC0212"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Each year, 4.3 million people die from trauma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dy1JDYeY","properties":{"formattedCitation":"(1)","plainCitation":"(1)","noteIndex":0},"citationItems":[{"id":1990,"uris":["http://zotero.org/users/6304864/items/FYZTTFF5"],"itemData":{"id":1990,"type":"article-journal","container-title":"Lancet","issue":"10440","page":"1951-2262","title":"Injuries - Level 1 cause","volume":"403","author":[{"literal":"GBD 2021 Collaborators"}],"issued":{"date-parts":[["2024",5,18]]}},"locator":"1"}],"schema":"https://github.com/citation-style-language/schema/raw/master/csl-citation.json"}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(1)</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xml:space="preserve">. </w:t>
      </w:r>
      <w:ins w:id="34" w:author="Martin Gerdin Wärnberg" w:date="2025-05-28T08:18:00Z" w16du:dateUtc="2025-05-28T06:18:00Z">
        <w:r w:rsidR="00135B40">
          <w:rPr>
            <w:rFonts w:ascii="Times New Roman" w:eastAsia="Times New Roman" w:hAnsi="Times New Roman" w:cs="Times New Roman"/>
            <w:color w:val="000000"/>
          </w:rPr>
          <w:t xml:space="preserve">Trauma </w:t>
        </w:r>
        <w:r w:rsidR="00135B40">
          <w:rPr>
            <w:rFonts w:ascii="Times New Roman" w:eastAsia="Times New Roman" w:hAnsi="Times New Roman" w:cs="Times New Roman"/>
            <w:color w:val="000000"/>
          </w:rPr>
          <w:t xml:space="preserve">is the largest cause of disability adjusted life years </w:t>
        </w:r>
        <w:r w:rsidR="00135B40">
          <w:rPr>
            <w:rFonts w:ascii="Times New Roman" w:eastAsia="Times New Roman" w:hAnsi="Times New Roman" w:cs="Times New Roman"/>
            <w:color w:val="000000"/>
          </w:rPr>
          <w:t>a</w:t>
        </w:r>
      </w:ins>
      <w:del w:id="35" w:author="Martin Gerdin Wärnberg" w:date="2025-05-28T08:18:00Z" w16du:dateUtc="2025-05-28T06:18:00Z">
        <w:r w:rsidDel="00135B40">
          <w:rPr>
            <w:rFonts w:ascii="Times New Roman" w:eastAsia="Times New Roman" w:hAnsi="Times New Roman" w:cs="Times New Roman"/>
            <w:color w:val="000000"/>
          </w:rPr>
          <w:delText>A</w:delText>
        </w:r>
      </w:del>
      <w:r>
        <w:rPr>
          <w:rFonts w:ascii="Times New Roman" w:eastAsia="Times New Roman" w:hAnsi="Times New Roman" w:cs="Times New Roman"/>
          <w:color w:val="000000"/>
        </w:rPr>
        <w:t xml:space="preserve">mong people aged 10-24- and 25-49-years </w:t>
      </w:r>
      <w:del w:id="36" w:author="Martin Gerdin Wärnberg" w:date="2025-05-28T08:18:00Z" w16du:dateUtc="2025-05-28T06:18:00Z">
        <w:r w:rsidDel="00135B40">
          <w:rPr>
            <w:rFonts w:ascii="Times New Roman" w:eastAsia="Times New Roman" w:hAnsi="Times New Roman" w:cs="Times New Roman"/>
            <w:color w:val="000000"/>
          </w:rPr>
          <w:delText xml:space="preserve">trauma is the largest cause of disability adjusted life years </w:delText>
        </w:r>
      </w:del>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{"citationID":"nZPsEC3G","properties":{"formattedCitation":"(2)","plainCitation":"(2)","noteIndex":0},"citationItems":[{"id":57,"uris":["http://zotero.org/users/6304864/items/54KHJCYJ"],"itemData":{"id":57,"type":"article-journal","container-title":"The Lancet","DOI":"10.1016/s0140-6736(20)30925-9","ISSN":"0140-6736","issue":"10258","note":"publisher: Elsevier BV","page":"1204–1222","title":"Global burden of 369 diseases and injuries in 204 countries and territories, 1990–2019: a systematic analysis for the Global Burden of Disease Study 2019","volume":"396","author":[{"literal":"GBD 2019 Diseases and Injuries Collaborators"}],"issued":{"date-parts":[["2020",10]]}}}],"schema":"https://github.com/citation-style-language/schema/raw/master/csl-citation.json"}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(2)</w:t>
      </w:r>
      <w:r w:rsidR="001B1D96">
        <w:rPr>
          <w:rFonts w:ascii="Times New Roman" w:eastAsia="Times New Roman" w:hAnsi="Times New Roman" w:cs="Times New Roman"/>
          <w:color w:val="000000"/>
        </w:rPr>
        <w:fldChar w:fldCharType="end"/>
      </w:r>
      <w:ins w:id="37" w:author="Martin Gerdin Wärnberg" w:date="2025-05-28T08:19:00Z" w16du:dateUtc="2025-05-28T06:19:00Z">
        <w:r w:rsidR="00135B40">
          <w:rPr>
            <w:rFonts w:ascii="Times New Roman" w:eastAsia="Times New Roman" w:hAnsi="Times New Roman" w:cs="Times New Roman"/>
            <w:color w:val="000000"/>
          </w:rPr>
          <w:t>, and</w:t>
        </w:r>
      </w:ins>
      <w:del w:id="38" w:author="Martin Gerdin Wärnberg" w:date="2025-05-28T08:19:00Z" w16du:dateUtc="2025-05-28T06:19:00Z">
        <w:r w:rsidDel="00135B40">
          <w:rPr>
            <w:rFonts w:ascii="Times New Roman" w:eastAsia="Times New Roman" w:hAnsi="Times New Roman" w:cs="Times New Roman"/>
            <w:color w:val="000000"/>
          </w:rPr>
          <w:delText>.</w:delText>
        </w:r>
      </w:del>
      <w:r>
        <w:rPr>
          <w:rFonts w:ascii="Times New Roman" w:eastAsia="Times New Roman" w:hAnsi="Times New Roman" w:cs="Times New Roman"/>
          <w:color w:val="000000"/>
        </w:rPr>
        <w:t xml:space="preserve"> </w:t>
      </w:r>
      <w:ins w:id="39" w:author="Martin Gerdin Wärnberg" w:date="2025-05-28T08:19:00Z" w16du:dateUtc="2025-05-28T06:19:00Z">
        <w:r w:rsidR="00135B40">
          <w:rPr>
            <w:rFonts w:ascii="Times New Roman" w:eastAsia="Times New Roman" w:hAnsi="Times New Roman" w:cs="Times New Roman"/>
            <w:color w:val="000000"/>
          </w:rPr>
          <w:t>m</w:t>
        </w:r>
      </w:ins>
      <w:del w:id="40" w:author="Martin Gerdin Wärnberg" w:date="2025-05-28T08:19:00Z" w16du:dateUtc="2025-05-28T06:19:00Z">
        <w:r w:rsidDel="00135B40">
          <w:rPr>
            <w:rFonts w:ascii="Times New Roman" w:eastAsia="Times New Roman" w:hAnsi="Times New Roman" w:cs="Times New Roman"/>
            <w:color w:val="000000"/>
          </w:rPr>
          <w:delText>M</w:delText>
        </w:r>
      </w:del>
      <w:r>
        <w:rPr>
          <w:rFonts w:ascii="Times New Roman" w:eastAsia="Times New Roman" w:hAnsi="Times New Roman" w:cs="Times New Roman"/>
          <w:color w:val="000000"/>
        </w:rPr>
        <w:t xml:space="preserve">ost deaths from trauma occur within the first 24-48 hours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{"citationID":"P2f4EkWF","properties":{"formattedCitation":"(3)","plainCitation":"(3)","noteIndex":0},"citationItems":[{"id":141,"uris":["http://zotero.org/users/6304864/items/M6LLLHCH"],"itemData":{"id":141,"type":"article-journal","container-title":"PLOS ONE","DOI":"10.1371/journal.pone.0212095","ISSN":"1932-6203","issue":"2","note":"publisher: Public Library of Science (PLoS)","page":"e0212095","title":"Changes in the temporal distribution of in-hospital mortality in severely injured patients—An analysis of the TraumaRegister DGU","volume":"14","author":[{"family":"Rauf","given":"Rauend"},{"family":"Matthey","given":"Francesca","non-dropping-particle":"von"},{"family":"Croenlein","given":"Moritz"},{"family":"Zyskowski","given":"Michael"},{"family":"Griensven","given":"Martijn","non-dropping-particle":"van"},{"family":"Biberthaler","given":"Peter"},{"family":"Lefering","given":"Rolf"},{"family":"Huber-Wagner","given":"Stefan"}],"editor":[{"family":"Patman","given":"Shane"}],"issued":{"date-parts":[["2019",2]]}}}],"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(3)</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xml:space="preserve">. Traumatic brain injury and exsanguination are the most common causes of trauma </w:t>
      </w:r>
      <w:ins w:id="41" w:author="Martin Gerdin Wärnberg" w:date="2025-05-28T08:19:00Z" w16du:dateUtc="2025-05-28T06:19:00Z">
        <w:r w:rsidR="00135B40">
          <w:rPr>
            <w:rFonts w:ascii="Times New Roman" w:eastAsia="Times New Roman" w:hAnsi="Times New Roman" w:cs="Times New Roman"/>
            <w:color w:val="000000"/>
          </w:rPr>
          <w:t xml:space="preserve">related </w:t>
        </w:r>
      </w:ins>
      <w:r>
        <w:rPr>
          <w:rFonts w:ascii="Times New Roman" w:eastAsia="Times New Roman" w:hAnsi="Times New Roman" w:cs="Times New Roman"/>
          <w:color w:val="000000"/>
        </w:rPr>
        <w:t>deaths</w:t>
      </w:r>
      <w:r w:rsidR="001B1D96">
        <w:rPr>
          <w:rFonts w:ascii="Times New Roman" w:eastAsia="Times New Roman" w:hAnsi="Times New Roman" w:cs="Times New Roman"/>
          <w:color w:val="000000"/>
        </w:rPr>
        <w:t xml:space="preserve">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{"citationID":"v1mMWo0O","properties":{"formattedCitation":"(4,5)","plainCitation":"(4,5)","noteIndex":0},"citationItems":[{"id":148,"uris":["http://zotero.org/users/6304864/items/RHFUKWJQ"],"itemData":{"id":148,"type":"article-journal","container-title":"BMC Health Services Research","DOI":"10.1186/s12913-017-2085-7","ISSN":"1472-6963","issue":"1","note":"publisher: Springer Science and Business Media LLC","title":"Learning from 2523 trauma deaths in India- opportunities to prevent in-hospital deaths","URL":"http://dx.doi.org/10.1186/s12913-017-2085-7","volume":"17","author":[{"family":"Roy","given":"Nobhojit"},{"family":"Kizhakke Veetil","given":"Deepa"},{"family":"Khajanchi","given":"Monty Uttam"},{"family":"Kumar","given":"Vineet"},{"family":"Solomon","given":"Harris"},{"family":"Kamble","given":"Jyoti"},{"family":"Basak","given":"Debojit"},{"family":"Tomson","given":"Göran"},{"family":"Schreeb","given":"Johan","non-dropping-particle":"von"}],"issued":{"date-parts":[["2017",2]]}}},{"id":462,"uris":["http://zotero.org/users/6304864/items/2IA7FJ3H"],"itemData":{"id":462,"type":"article-journal","abstract":"BACKGROUND: Historically, hemorrhage has been attributed as the leading cause (40%) of early death. However, a rigorous, real-time classification of the cause of death (COD) has not been performed. This study sought to prospectively adjudicate and classify COD to determine the epidemiology of trauma mortality.\nMETHODS: Eighteen trauma centers prospectively enrolled all adult trauma patients at the time of death during December 2015 to August 2017. Immediately following death, attending providers adjudicated the primary and contributing secondary COD using standardized definitions. Data were confirmed by autopsies, if performed.\nRESULTS: One thousand five hundred thirty-six patients were enrolled with a median age of 55 years (interquartile range, 32–75 years), 74.5% were male. Penetrating mechanism (n = 412) patients were younger (32 vs. 64, p &lt; 0.0001) and more likely to be male (86.7% vs. 69.9%, p &lt; 0.0001). Falls were the most common mechanism of injury (26.6%), with gunshot wounds second (24.3%). The most common overall primary COD was traumatic brain injury (TBI) (45%), followed by exsanguination (23%). Traumatic brain injury was nonsurvivable in 82.2% of cases. Blunt patients were more likely to have TBI (47.8% vs. 37.4%, p &lt; 0.0001) and penetrating patients exsanguination (51.7% vs. 12.5%, p &lt; 0.0001) as the primary COD. Exsanguination was the predominant prehospital (44.7%) and early COD (39.1%) with TBI as the most common later. Penetrating mechanism patients died earlier with 80.1% on day 0 (vs. 38.5%, p &lt; 0.0001). Most deaths were deemed disease-related (69.3%), rather than by limitation of further aggressive care (30.7%). Hemorrhage was a contributing cause to 38.8% of deaths that occurred due to withdrawal of care.\nCONCLUSION:","container-title":"Journal of Trauma and Acute Care Surgery","DOI":"10.1097/TA.0000000000002205","ISSN":"2163-0763, 2163-0755","issue":"5","journalAbbreviation":"J Trauma Acute Care Surg","language":"en","page":"864-870","source":"DOI.org (Crossref)","title":"The why and how our trauma patients die: A prospective Multicenter Western Trauma Association study","title-short":"The why and how our trauma patients die","volume":"86","author":[{"family":"Callcut","given":"Rachael A."},{"family":"Kornblith","given":"Lucy Z."},{"family":"Conroy","given":"Amanda S."},{"family":"Robles","given":"Anamaria J."},{"family":"Meizoso","given":"Jonathan P."},{"family":"Namias","given":"Nicholas"},{"family":"Meyer","given":"David E."},{"family":"Haymaker","given":"Amanda"},{"family":"Truitt","given":"Michael S."},{"family":"Agrawal","given":"Vaidehi"},{"family":"Haan","given":"James M."},{"family":"Lightwine","given":"Kelly L."},{"family":"Porter","given":"John M."},{"family":"San Roman","given":"Janika L."},{"family":"Biffl","given":"Walter L."},{"family":"Hayashi","given":"Michael S."},{"family":"Sise","given":"Michael J."},{"family":"Badiee","given":"Jayraan"},{"family":"Recinos","given":"Gustavo"},{"family":"Inaba","given":"Kenji"},{"family":"Schroeppel","given":"Thomas J."},{"family":"Callaghan","given":"Emma"},{"family":"Dunn","given":"Julie A."},{"family":"Godin","given":"Samuel"},{"family":"McIntyre","given":"Robert C."},{"family":"Peltz","given":"Erik D."},{"family":"O'Neill","given":"Patrick J."},{"family":"Diven","given":"Conrad F."},{"family":"Scifres","given":"Aaron M."},{"family":"Switzer","given":"Emily E."},{"family":"West","given":"Michaela A."},{"family":"Storrs","given":"Sarah"},{"family":"Cullinane","given":"Daniel C."},{"family":"Cordova","given":"John F."},{"family":"Moore","given":"Ernest E."},{"family":"Moore","given":"Hunter B."},{"family":"Privette","given":"Alicia R."},{"family":"Eriksson","given":"Evert A."},{"family":"Cohen","given":"Mitchell Jay"}],"issued":{"date-parts":[["2019",5]]}}}],"schema":"https://github.com/citation-style-language/schema/raw/master/csl-citation.json"}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(4,5)</w:t>
      </w:r>
      <w:r w:rsidR="001B1D96">
        <w:rPr>
          <w:rFonts w:ascii="Times New Roman" w:eastAsia="Times New Roman" w:hAnsi="Times New Roman" w:cs="Times New Roman"/>
          <w:color w:val="000000"/>
        </w:rPr>
        <w:fldChar w:fldCharType="end"/>
      </w:r>
      <w:r w:rsidR="001B1D96" w:rsidRPr="001B1D96">
        <w:rPr>
          <w:rFonts w:ascii="Times New Roman" w:eastAsia="Times New Roman" w:hAnsi="Times New Roman" w:cs="Times New Roman"/>
        </w:rPr>
        <w:t>.</w:t>
      </w:r>
      <w:r>
        <w:rPr>
          <w:rFonts w:ascii="Times New Roman" w:eastAsia="Times New Roman" w:hAnsi="Times New Roman" w:cs="Times New Roman"/>
          <w:color w:val="FF0000"/>
        </w:rPr>
        <w:t xml:space="preserve"> </w:t>
      </w:r>
      <w:r>
        <w:rPr>
          <w:rFonts w:ascii="Times New Roman" w:eastAsia="Times New Roman" w:hAnsi="Times New Roman" w:cs="Times New Roman"/>
          <w:color w:val="000000"/>
        </w:rPr>
        <w:t xml:space="preserve">Most preventable trauma deaths </w:t>
      </w:r>
      <w:ins w:id="42" w:author="Martin Gerdin Wärnberg" w:date="2025-05-28T08:19:00Z" w16du:dateUtc="2025-05-28T06:19:00Z">
        <w:r w:rsidR="00135B40">
          <w:rPr>
            <w:rFonts w:ascii="Times New Roman" w:eastAsia="Times New Roman" w:hAnsi="Times New Roman" w:cs="Times New Roman"/>
            <w:color w:val="000000"/>
          </w:rPr>
          <w:t xml:space="preserve">from trauma </w:t>
        </w:r>
      </w:ins>
      <w:r>
        <w:rPr>
          <w:rFonts w:ascii="Times New Roman" w:eastAsia="Times New Roman" w:hAnsi="Times New Roman" w:cs="Times New Roman"/>
          <w:color w:val="000000"/>
        </w:rPr>
        <w:t xml:space="preserve">are caused by </w:t>
      </w:r>
      <w:ins w:id="43" w:author="Martin Gerdin Wärnberg" w:date="2025-05-28T08:19:00Z" w16du:dateUtc="2025-05-28T06:19:00Z">
        <w:r w:rsidR="00135B40">
          <w:rPr>
            <w:rFonts w:ascii="Times New Roman" w:eastAsia="Times New Roman" w:hAnsi="Times New Roman" w:cs="Times New Roman"/>
            <w:color w:val="000000"/>
          </w:rPr>
          <w:t xml:space="preserve">errors in </w:t>
        </w:r>
      </w:ins>
      <w:r>
        <w:rPr>
          <w:rFonts w:ascii="Times New Roman" w:eastAsia="Times New Roman" w:hAnsi="Times New Roman" w:cs="Times New Roman"/>
          <w:color w:val="000000"/>
        </w:rPr>
        <w:t xml:space="preserve">clinical judgement </w:t>
      </w:r>
      <w:del w:id="44" w:author="Martin Gerdin Wärnberg" w:date="2025-05-28T08:19:00Z" w16du:dateUtc="2025-05-28T06:19:00Z">
        <w:r w:rsidDel="00135B40">
          <w:rPr>
            <w:rFonts w:ascii="Times New Roman" w:eastAsia="Times New Roman" w:hAnsi="Times New Roman" w:cs="Times New Roman"/>
            <w:color w:val="000000"/>
          </w:rPr>
          <w:delText xml:space="preserve">errors </w:delText>
        </w:r>
      </w:del>
      <w:r>
        <w:rPr>
          <w:rFonts w:ascii="Times New Roman" w:eastAsia="Times New Roman" w:hAnsi="Times New Roman" w:cs="Times New Roman"/>
          <w:color w:val="000000"/>
        </w:rPr>
        <w:t>during initial resuscitation or early care</w:t>
      </w:r>
      <w:ins w:id="45" w:author="Martin Gerdin Wärnberg" w:date="2025-05-28T08:19:00Z" w16du:dateUtc="2025-05-28T06:19:00Z">
        <w:r w:rsidR="00135B40">
          <w:rPr>
            <w:rFonts w:ascii="Times New Roman" w:eastAsia="Times New Roman" w:hAnsi="Times New Roman" w:cs="Times New Roman"/>
            <w:color w:val="000000"/>
          </w:rPr>
          <w:t>,</w:t>
        </w:r>
      </w:ins>
      <w:r>
        <w:rPr>
          <w:rFonts w:ascii="Times New Roman" w:eastAsia="Times New Roman" w:hAnsi="Times New Roman" w:cs="Times New Roman"/>
          <w:color w:val="000000"/>
        </w:rPr>
        <w:t xml:space="preserve"> including airway management and haemorrhage control, even </w:t>
      </w:r>
      <w:del w:id="46" w:author="Martin Gerdin Wärnberg" w:date="2025-05-28T08:19:00Z" w16du:dateUtc="2025-05-28T06:19:00Z">
        <w:r w:rsidDel="00135B40">
          <w:rPr>
            <w:rFonts w:ascii="Times New Roman" w:eastAsia="Times New Roman" w:hAnsi="Times New Roman" w:cs="Times New Roman"/>
            <w:color w:val="000000"/>
          </w:rPr>
          <w:delText xml:space="preserve">though </w:delText>
        </w:r>
      </w:del>
      <w:ins w:id="47" w:author="Martin Gerdin Wärnberg" w:date="2025-05-28T08:19:00Z" w16du:dateUtc="2025-05-28T06:19:00Z">
        <w:r w:rsidR="00135B40">
          <w:rPr>
            <w:rFonts w:ascii="Times New Roman" w:eastAsia="Times New Roman" w:hAnsi="Times New Roman" w:cs="Times New Roman"/>
            <w:color w:val="000000"/>
          </w:rPr>
          <w:t>when</w:t>
        </w:r>
        <w:r w:rsidR="00135B40">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 xml:space="preserve">the deaths occur later during the hospital stay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{"citationID":"fzZg6Z98","properties":{"formattedCitation":"(4,6)","plainCitation":"(4,6)","noteIndex":0},"citationItems":[{"id":148,"uris":["http://zotero.org/users/6304864/items/RHFUKWJQ"],"itemData":{"id":148,"type":"article-journal","container-title":"BMC Health Services Research","DOI":"10.1186/s12913-017-2085-7","ISSN":"1472-6963","issue":"1","note":"publisher: Springer Science and Business Media LLC","title":"Learning from 2523 trauma deaths in India- opportunities to prevent in-hospital deaths","URL":"http://dx.doi.org/10.1186/s12913-017-2085-7","volume":"17","author":[{"family":"Roy","given":"Nobhojit"},{"family":"Kizhakke Veetil","given":"Deepa"},{"family":"Khajanchi","given":"Monty Uttam"},{"family":"Kumar","given":"Vineet"},{"family":"Solomon","given":"Harris"},{"family":"Kamble","given":"Jyoti"},{"family":"Basak","given":"Debojit"},{"family":"Tomson","given":"Göran"},{"family":"Schreeb","given":"Johan","non-dropping-particle":"von"}],"issued":{"date-parts":[["2017",2]]}}},{"id":64,"uris":["http://zotero.org/users/6304864/items/YAAQYA5P"],"itemData":{"id":64,"type":"article-journal","container-title":"Acta Anaesthesiologica Scandinavica","DOI":"10.1111/aas.13151","ISSN":"0001-5172","issue":"8","note":"publisher: Wiley","page":"1146–1153","title":"Analysis of preventable deaths and errors in trauma care in a Scandinavian trauma level-I centre","volume":"62","author":[{"family":"Ghorbani","given":"P."},{"family":"Strömmer","given":"L."}],"issued":{"date-parts":[["2018",5]]}}}],"schema":"https://github.com/citation-style-language/schema/raw/master/csl-citation.json"}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(4,6)</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p>
    <w:p w14:paraId="0000004A" w14:textId="77777777" w:rsidR="00CE4CB3" w:rsidRDefault="00CE4CB3">
      <w:pPr>
        <w:rPr>
          <w:rFonts w:ascii="Times New Roman" w:eastAsia="Times New Roman" w:hAnsi="Times New Roman" w:cs="Times New Roman"/>
          <w:color w:val="000000"/>
        </w:rPr>
      </w:pPr>
    </w:p>
    <w:p w14:paraId="0000004B" w14:textId="0421B882" w:rsidR="00CE4CB3" w:rsidRDefault="00391F2E">
      <w:pPr>
        <w:spacing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Several trauma life support training programmes have been developed to improve the early management of patients in </w:t>
      </w:r>
      <w:del w:id="48" w:author="Martin Gerdin Wärnberg" w:date="2025-05-28T08:20:00Z" w16du:dateUtc="2025-05-28T06:20:00Z">
        <w:r w:rsidDel="00135B40">
          <w:rPr>
            <w:rFonts w:ascii="Times New Roman" w:eastAsia="Times New Roman" w:hAnsi="Times New Roman" w:cs="Times New Roman"/>
            <w:color w:val="000000"/>
          </w:rPr>
          <w:delText xml:space="preserve">the </w:delText>
        </w:r>
      </w:del>
      <w:r>
        <w:rPr>
          <w:rFonts w:ascii="Times New Roman" w:eastAsia="Times New Roman" w:hAnsi="Times New Roman" w:cs="Times New Roman"/>
          <w:color w:val="000000"/>
        </w:rPr>
        <w:t>hospital</w:t>
      </w:r>
      <w:ins w:id="49" w:author="Martin Gerdin Wärnberg" w:date="2025-05-28T08:20:00Z" w16du:dateUtc="2025-05-28T06:20:00Z">
        <w:r w:rsidR="00135B40">
          <w:rPr>
            <w:rFonts w:ascii="Times New Roman" w:eastAsia="Times New Roman" w:hAnsi="Times New Roman" w:cs="Times New Roman"/>
            <w:color w:val="000000"/>
          </w:rPr>
          <w:t>s</w:t>
        </w:r>
      </w:ins>
      <w:r>
        <w:rPr>
          <w:rFonts w:ascii="Times New Roman" w:eastAsia="Times New Roman" w:hAnsi="Times New Roman" w:cs="Times New Roman"/>
          <w:color w:val="000000"/>
        </w:rPr>
        <w:t xml:space="preserve"> by providing a structured framework for assessment and treatment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{"citationID":"iwMpz04i","properties":{"formattedCitation":"(7\\uc0\\u8211{}11)","plainCitation":"(7–11)","noteIndex":0},"citationItems":[{"id":117,"uris":["http://zotero.org/users/6304864/items/9MHTX5CZ"],"itemData":{"id":117,"type":"article-journal","container-title":"World Journal of Surgery","DOI":"10.1007/s00268-013-2294-0","ISSN":"1432-2323","issue":"2","note":"publisher: Springer Science and Business Media LLC","page":"322–329","title":"Educational and Clinical Impact of Advanced Trauma Life Support (ATLS) Courses: A Systematic Review","volume":"38","author":[{"family":"Mohammad","given":"Alshafi"},{"family":"Branicki","given":"Frank"},{"family":"Abu-Zidan","given":"Fikri M."}],"issued":{"date-parts":[["2013",10]]}}},{"id":93,"uris":["http://zotero.org/users/6304864/items/QT5EIRN2"],"itemData":{"id":93,"type":"article-journal","container-title":"Cochrane Database of Systematic Reviews","DOI":"10.1002/14651858.cd004173.pub4","ISSN":"1465-1858","note":"publisher: Wiley","title":"Advanced trauma life support training for hospital staff","URL":"http://dx.doi.org/10.1002/14651858.CD004173.pub4","author":[{"family":"Jayaraman","given":"Sudha"},{"family":"Sethi","given":"Dinesh"},{"family":"Chinnock","given":"Paul"},{"family":"Wong","given":"Roger"}],"issued":{"date-parts":[["2014",8]]}}},{"id":96,"uris":["http://zotero.org/users/6304864/items/8879QKVQ"],"itemData":{"id":96,"type":"article-journal","container-title":"Injury","DOI":"10.1016/j.injury.2019.10.084","ISSN":"0020-1383","issue":"2","note":"publisher: Elsevier BV","page":"136–141","title":"Are Primary Trauma Care (PTC) courses beneficial in low- and middle-income countries - A systematic review","volume":"51","author":[{"family":"Kadhum","given":"Murtaza"},{"family":"Sinclair","given":"Pierre"},{"family":"Lavy","given":"Chris"}],"issued":{"date-parts":[["2020",2]]}}},{"id":94,"uris":["http://zotero.org/users/6304864/items/Y6ESL52D"],"itemData":{"id":94,"type":"article-journal","container-title":"World Journal of Surgery","DOI":"10.1007/s00268-021-06065-9","ISSN":"1432-2323","issue":"7","note":"publisher: Springer Science and Business Media LLC","page":"1982–1998","title":"Effectiveness of Quality Improvement Processes, Interventions, and Structure in Trauma Systems in Low- and Middle-Income Countries: A Systematic Review and Meta-analysis","volume":"45","author":[{"family":"Jin","given":"James"},{"family":"Akau’ola","given":"Salesi’"},{"family":"Yip","given":"Cheng-Har"},{"family":"Nthumba","given":"Peter"},{"family":"Ameh","given":"Emmanuel A."},{"family":"Jonge","given":"Stijn","non-dropping-particle":"de"},{"family":"Mehes","given":"Mira"},{"family":"Waiqanabete","given":"Iferemi"},{"family":"Henry","given":"Jaymie"},{"family":"Hill","given":"Andrew"}],"issued":{"date-parts":[["2021",4]]}}},{"id":741,"uris":["http://zotero.org/users/6304864/items/2XDFLSQQ"],"itemData":{"id":741,"type":"article-journal","abstract":"Background: Due to complex geography and resource constraints, trauma patients are often initially transported to community or rural facilities rather than a larger Level I or II trauma center. The objective of this scoping review was to synthesize evidence on interventions that improved the quality of trauma care and/or reduced healthcare costs at non-Level I or II facilities.\nMethods: A scoping review was performed to identify studies implementing a Quality Improvement (QI) initiative at a non-major trauma center (i.e., non-Level I or II trauma center [or equivalent]). We searched 3 electronic databases (MEDLINE, Embase, CINAHL) and the grey literature (relevant networks, organizations/associations). Methodological quality was evaluated using NIH and JBI study quality assessment tools. Studies were included if they evaluated the effect of implementing a trauma care QI initiative on one or more of the following: 1) trauma outcomes (mortality, morbidity); 2) system outcomes (e.g., length of stay [LOS], transfer times, provider factors); 3) provider knowledge or perception; or 4) healthcare costs. Pediatric trauma, pre-hospital and tele-trauma specific studies were excluded.\nResults: Of 1046 data sources screened, 36 were included for full review (29 journal articles, 7 abstracts/posters without full text). Educational initiatives including the Rural Trauma Team Development Course and the Advanced Trauma Life Support course were the most common QI interventions investigated. Study outcomes included process metrics such as transfer time to tertiary care and hospital LOS, along with measures of provider perception and knowledge. Improvement in mortality was reported in a single study evaluating the impact of establishing a dedicated trauma service at a community hospital.\nConclusions: Our review captured a broad spectrum of trauma QI projects implemented at non-major trauma centers. Educational interventions did result in process outcome improvements and high rates of self-reported improvements in trauma care. Given the heterogeneous capabilities of community and rural hospitals, there is no panacea for trauma QI at these facilities. Future research should focus on patient outcomes like mortality and morbidity, and locally relevant initiatives.","container-title":"Injury","DOI":"10.1016/j.injury.2024.111492","ISSN":"00201383","issue":"6","journalAbbreviation":"Injury","language":"en","page":"111492","source":"DOI.org (Crossref)","title":"Effect of trauma quality improvement initiatives on outcomes and costs at community hospitals: A scoping review","title-short":"Effect of trauma quality improvement initiatives on outcomes and costs at community hospitals","volume":"55","author":[{"family":"McIver","given":"Reba"},{"family":"Erdogan","given":"Mete"},{"family":"Parker","given":"Robin"},{"family":"Evans","given":"Allyson"},{"family":"Green","given":"Robert"},{"family":"Gomez","given":"David"},{"family":"Johnston","given":"Tyler"}],"issued":{"date-parts":[["2024",6]]}}}],"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sidRPr="001B1D96">
        <w:rPr>
          <w:rFonts w:ascii="Times New Roman" w:hAnsi="Times New Roman" w:cs="Times New Roman"/>
          <w:color w:val="000000"/>
          <w:lang w:val="en-GB"/>
        </w:rPr>
        <w:t>(7–11)</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rPr>
        <w:t>.</w:t>
      </w:r>
      <w:r>
        <w:rPr>
          <w:rFonts w:ascii="Times New Roman" w:eastAsia="Times New Roman" w:hAnsi="Times New Roman" w:cs="Times New Roman"/>
          <w:color w:val="000000"/>
        </w:rPr>
        <w:t xml:space="preserve"> The proprietary Advanced Trauma Life Support® (ATLS®) is the most established trauma life support training programme and more than one million physicians in over 80 countries have been trained in the programme since the first course in 1978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{"citationID":"IKri1sQV","properties":{"formattedCitation":"(12)","plainCitation":"(12)","noteIndex":0},"citationItems":[{"id":4,"uris":["http://zotero.org/users/6304864/items/EMM4BBSS"],"itemData":{"id":4,"type":"book","edition":"10th","event-place":"633 N. Saint Clair Street, Chicago, IL 60611-3211","publisher":"American College of Surgeons","publisher-place":"633 N. Saint Clair Street, Chicago, IL 60611-3211","title":"Advanced Trauma Life Support® Student Course Manual","author":[{"family":"American College of Surgeons","given":"Committee on Trauma"}],"issued":{"date-parts":[["2018"]]}}}],"schema":"https://github.com/citation-style-language/schema/raw/master/csl-citation.json"}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(12)</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rPr>
        <w:t>.</w:t>
      </w:r>
      <w:r>
        <w:rPr>
          <w:rFonts w:ascii="Times New Roman" w:eastAsia="Times New Roman" w:hAnsi="Times New Roman" w:cs="Times New Roman"/>
          <w:color w:val="000000"/>
        </w:rPr>
        <w:t xml:space="preserve"> In the US and many other countries training in ATLS® is virtually mandatory for trauma care physicians </w:t>
      </w:r>
      <w:r w:rsidR="001B1D96">
        <w:rPr>
          <w:rFonts w:ascii="Times New Roman" w:eastAsia="Times New Roman" w:hAnsi="Times New Roman" w:cs="Times New Roman"/>
          <w:color w:val="000000"/>
        </w:rPr>
        <w:fldChar w:fldCharType="begin"/>
      </w:r>
      <w:r w:rsidR="00D45C55">
        <w:rPr>
          <w:rFonts w:ascii="Times New Roman" w:eastAsia="Times New Roman" w:hAnsi="Times New Roman" w:cs="Times New Roman"/>
          <w:color w:val="000000"/>
        </w:rPr>
        <w:instrText xml:space="preserve"> ADDIN ZOTERO_ITEM CSL_CITATION {"citationID":"OCN1k1z4","properties":{"formattedCitation":"(13)","plainCitation":"(13)","noteIndex":0},"citationItems":[{"id":3,"uris":["http://zotero.org/users/6304864/items/GETCU3M5"],"itemData":{"id":3,"type":"book","event-place":"Chicago, IL 60611-3295","ISBN":"978-1-7369212-9-6","publisher":"American College of Surgeons","publisher-place":"Chicago, IL 60611-3295","title":"Resources for Optimal Care of the Injured Patient","author":[{"literal":"American College of Surgeons"}],"issued":{"date-parts":[["2022"]]}}}],"schema":"https://github.com/citation-style-language/schema/raw/master/csl-citation.json"}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(13)</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rPr>
        <w:t xml:space="preserve">. </w:t>
      </w:r>
      <w:ins w:id="50" w:author="Martin Gerdin Wärnberg" w:date="2025-05-28T08:20:00Z" w16du:dateUtc="2025-05-28T06:20:00Z">
        <w:r w:rsidR="00135B40">
          <w:rPr>
            <w:rFonts w:ascii="Times New Roman" w:eastAsia="Times New Roman" w:hAnsi="Times New Roman" w:cs="Times New Roman"/>
          </w:rPr>
          <w:t>However, u</w:t>
        </w:r>
      </w:ins>
      <w:del w:id="51" w:author="Martin Gerdin Wärnberg" w:date="2025-05-28T08:20:00Z" w16du:dateUtc="2025-05-28T06:20:00Z">
        <w:r w:rsidDel="00135B40">
          <w:rPr>
            <w:rFonts w:ascii="Times New Roman" w:eastAsia="Times New Roman" w:hAnsi="Times New Roman" w:cs="Times New Roman"/>
          </w:rPr>
          <w:delText>U</w:delText>
        </w:r>
      </w:del>
      <w:r>
        <w:rPr>
          <w:rFonts w:ascii="Times New Roman" w:eastAsia="Times New Roman" w:hAnsi="Times New Roman" w:cs="Times New Roman"/>
        </w:rPr>
        <w:t>ptake in low- and middle-income countries (LMIC</w:t>
      </w:r>
      <w:ins w:id="52" w:author="Martin Gerdin Wärnberg" w:date="2025-05-28T08:20:00Z" w16du:dateUtc="2025-05-28T06:20:00Z">
        <w:r w:rsidR="00135B40">
          <w:rPr>
            <w:rFonts w:ascii="Times New Roman" w:eastAsia="Times New Roman" w:hAnsi="Times New Roman" w:cs="Times New Roman"/>
          </w:rPr>
          <w:t>s</w:t>
        </w:r>
      </w:ins>
      <w:r>
        <w:rPr>
          <w:rFonts w:ascii="Times New Roman" w:eastAsia="Times New Roman" w:hAnsi="Times New Roman" w:cs="Times New Roman"/>
        </w:rPr>
        <w:t xml:space="preserve">) has been slow, potentially due to high costs </w:t>
      </w:r>
      <w:r w:rsidR="001B1D96">
        <w:rPr>
          <w:rFonts w:ascii="Times New Roman" w:eastAsia="Times New Roman" w:hAnsi="Times New Roman" w:cs="Times New Roman"/>
        </w:rPr>
        <w:fldChar w:fldCharType="begin"/>
      </w:r>
      <w:r w:rsidR="001B1D96">
        <w:rPr>
          <w:rFonts w:ascii="Times New Roman" w:eastAsia="Times New Roman" w:hAnsi="Times New Roman" w:cs="Times New Roman"/>
        </w:rPr>
        <w:instrText xml:space="preserve"> ADDIN ZOTERO_ITEM CSL_CITATION {"citationID":"rd8yeLuj","properties":{"formattedCitation":"(9)","plainCitation":"(9)","noteIndex":0},"citationItems":[{"id":96,"uris":["http://zotero.org/users/6304864/items/8879QKVQ"],"itemData":{"id":96,"type":"article-journal","container-title":"Injury","DOI":"10.1016/j.injury.2019.10.084","ISSN":"0020-1383","issue":"2","note":"publisher: Elsevier BV","page":"136–141","title":"Are Primary Trauma Care (PTC) courses beneficial in low- and middle-income countries - A systematic review","volume":"51","author":[{"family":"Kadhum","given":"Murtaza"},{"family":"Sinclair","given":"Pierre"},{"family":"Lavy","given":"Chris"}],"issued":{"date-parts":[["2020",2]]}}}],"schema":"https://github.com/citation-style-language/schema/raw/master/csl-citation.json"} </w:instrText>
      </w:r>
      <w:r w:rsidR="001B1D96">
        <w:rPr>
          <w:rFonts w:ascii="Times New Roman" w:eastAsia="Times New Roman" w:hAnsi="Times New Roman" w:cs="Times New Roman"/>
        </w:rPr>
        <w:fldChar w:fldCharType="separate"/>
      </w:r>
      <w:r w:rsidR="001B1D96">
        <w:rPr>
          <w:rFonts w:ascii="Times New Roman" w:eastAsia="Times New Roman" w:hAnsi="Times New Roman" w:cs="Times New Roman"/>
          <w:noProof/>
        </w:rPr>
        <w:t>(9)</w:t>
      </w:r>
      <w:r w:rsidR="001B1D96">
        <w:rPr>
          <w:rFonts w:ascii="Times New Roman" w:eastAsia="Times New Roman" w:hAnsi="Times New Roman" w:cs="Times New Roman"/>
        </w:rPr>
        <w:fldChar w:fldCharType="end"/>
      </w:r>
      <w:r>
        <w:rPr>
          <w:rFonts w:ascii="Times New Roman" w:eastAsia="Times New Roman" w:hAnsi="Times New Roman" w:cs="Times New Roman"/>
        </w:rPr>
        <w:t>.</w:t>
      </w:r>
    </w:p>
    <w:p w14:paraId="0000004C" w14:textId="77777777" w:rsidR="00CE4CB3" w:rsidRDefault="00CE4CB3">
      <w:pPr>
        <w:spacing w:line="259" w:lineRule="auto"/>
        <w:rPr>
          <w:rFonts w:ascii="Times New Roman" w:eastAsia="Times New Roman" w:hAnsi="Times New Roman" w:cs="Times New Roman"/>
          <w:color w:val="FF0000"/>
        </w:rPr>
      </w:pPr>
    </w:p>
    <w:p w14:paraId="0000004D" w14:textId="67D44632" w:rsidR="00CE4CB3" w:rsidRPr="001B1D96" w:rsidRDefault="00391F2E">
      <w:pPr>
        <w:rPr>
          <w:rFonts w:ascii="Times New Roman" w:eastAsia="Times New Roman" w:hAnsi="Times New Roman" w:cs="Times New Roman"/>
          <w:color w:val="000000"/>
          <w:lang w:val="en-SE"/>
        </w:rPr>
      </w:pPr>
      <w:del w:id="53" w:author="Martin Gerdin Wärnberg" w:date="2025-05-28T08:20:00Z" w16du:dateUtc="2025-05-28T06:20:00Z">
        <w:r w:rsidDel="00135B40">
          <w:rPr>
            <w:rFonts w:ascii="Times New Roman" w:eastAsia="Times New Roman" w:hAnsi="Times New Roman" w:cs="Times New Roman"/>
            <w:color w:val="000000"/>
          </w:rPr>
          <w:delText>There are t</w:delText>
        </w:r>
      </w:del>
      <w:ins w:id="54" w:author="Martin Gerdin Wärnberg" w:date="2025-05-28T08:20:00Z" w16du:dateUtc="2025-05-28T06:20:00Z">
        <w:r w:rsidR="00135B40">
          <w:rPr>
            <w:rFonts w:ascii="Times New Roman" w:eastAsia="Times New Roman" w:hAnsi="Times New Roman" w:cs="Times New Roman"/>
            <w:color w:val="000000"/>
          </w:rPr>
          <w:t>T</w:t>
        </w:r>
      </w:ins>
      <w:r>
        <w:rPr>
          <w:rFonts w:ascii="Times New Roman" w:eastAsia="Times New Roman" w:hAnsi="Times New Roman" w:cs="Times New Roman"/>
          <w:color w:val="000000"/>
        </w:rPr>
        <w:t>hree randomised studies show</w:t>
      </w:r>
      <w:del w:id="55" w:author="Martin Gerdin Wärnberg" w:date="2025-05-28T08:20:00Z" w16du:dateUtc="2025-05-28T06:20:00Z">
        <w:r w:rsidDel="00135B40">
          <w:rPr>
            <w:rFonts w:ascii="Times New Roman" w:eastAsia="Times New Roman" w:hAnsi="Times New Roman" w:cs="Times New Roman"/>
            <w:color w:val="000000"/>
          </w:rPr>
          <w:delText>ing</w:delText>
        </w:r>
      </w:del>
      <w:r>
        <w:rPr>
          <w:rFonts w:ascii="Times New Roman" w:eastAsia="Times New Roman" w:hAnsi="Times New Roman" w:cs="Times New Roman"/>
          <w:color w:val="000000"/>
        </w:rPr>
        <w:t xml:space="preserve"> that ATLS® improves knowledge and clinical skills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{"citationID":"QAouttsG","properties":{"formattedCitation":"(14\\uc0\\u8211{}16)","plainCitation":"(14–16)","noteIndex":0},"citationItems":[{"id":8,"uris":["http://zotero.org/users/6304864/items/9Z2GY27E"],"itemData":{"id":8,"type":"article-journal","container-title":"The Journal of Trauma: Injury, Infection, and Critical Care","ISSN":"0022-5282","issue":"5","note":"publisher: Williams &amp; Wilkins","page":"687-691","title":"Demonstration of Acquisition of Trauma Management Skills by Senior Medical Students Completing the ATLS Program","volume":"38","author":[{"family":"Ali","given":"Jameel"},{"family":"Cohen","given":"Robert"},{"family":"Reznick","given":"R"}],"issued":{"date-parts":[["1995",5]]}}},{"id":9,"uris":["http://zotero.org/users/6304864/items/DTUM4TBN"],"itemData":{"id":9,"type":"article-journal","container-title":"World Journal of Surgery","DOI":"10.1007/s002689900171","ISSN":"1432-2323","issue":"8","note":"publisher: Springer Science and Business Media LLC","page":"1121–1126","title":"Teaching Effectiveness of the Advanced Trauma Life Support Program as Demonstrated by an Objective Structured Clinical Examination for Practicing Physicians","volume":"20","author":[{"family":"Ali","given":"Jameel"},{"family":"Cohen","given":"Robert"},{"family":"Adam","given":"Rasheed"},{"family":"Theophilus J.","given":"Gana"},{"family":"Pierre","given":"Ian"},{"family":"Bedaysie","given":"Henry"},{"family":"Ali","given":"Ernest"},{"family":"West","given":"Undine"},{"family":"Winn","given":"Jennifer"}],"issued":{"date-parts":[["1996",10]]}}},{"id":11,"uris":["http://zotero.org/users/6304864/items/MYQF49CU"],"itemData":{"id":11,"type":"article-journal","container-title":"The Journal of Trauma: Injury, Infection, and Critical Care","DOI":"10.1097/00005373-199901000-00013","ISSN":"1079-6061","issue":"1","note":"publisher: Ovid Technologies (Wolters Kluwer Health)","page":"80–86","title":"Comparison of Performance of Interns Completing the Old (1993) and New Interactive (1997) Advanced Trauma Life Support Courses","volume":"46","author":[{"family":"Ali","given":"Jameel"},{"family":"Adam","given":"Rasheed U."},{"family":"Josa","given":"David"},{"family":"Pierre","given":"Ian"},{"family":"Bedaysie","given":"Henry"},{"family":"West","given":"Undine"},{"family":"Winn","given":"Jennifer"},{"family":"Haynes","given":"Beresford"}],"issued":{"date-parts":[["1999",1]]}}}],"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sidRPr="001B1D96">
        <w:rPr>
          <w:rFonts w:ascii="Times New Roman" w:hAnsi="Times New Roman" w:cs="Times New Roman"/>
          <w:color w:val="000000"/>
          <w:lang w:val="en-GB"/>
        </w:rPr>
        <w:t>(14–16)</w:t>
      </w:r>
      <w:r w:rsidR="001B1D96">
        <w:rPr>
          <w:rFonts w:ascii="Times New Roman" w:eastAsia="Times New Roman" w:hAnsi="Times New Roman" w:cs="Times New Roman"/>
          <w:color w:val="000000"/>
        </w:rPr>
        <w:fldChar w:fldCharType="end"/>
      </w:r>
      <w:r w:rsidR="001B1D96">
        <w:rPr>
          <w:rFonts w:ascii="Times New Roman" w:eastAsia="Times New Roman" w:hAnsi="Times New Roman" w:cs="Times New Roman"/>
        </w:rPr>
        <w:t xml:space="preserve">, </w:t>
      </w:r>
      <w:r>
        <w:rPr>
          <w:rFonts w:ascii="Times New Roman" w:eastAsia="Times New Roman" w:hAnsi="Times New Roman" w:cs="Times New Roman"/>
        </w:rPr>
        <w:t xml:space="preserve">but </w:t>
      </w:r>
      <w:del w:id="56" w:author="Martin Gerdin Wärnberg" w:date="2025-05-28T08:20:00Z" w16du:dateUtc="2025-05-28T06:20:00Z">
        <w:r w:rsidDel="00135B40">
          <w:rPr>
            <w:rFonts w:ascii="Times New Roman" w:eastAsia="Times New Roman" w:hAnsi="Times New Roman" w:cs="Times New Roman"/>
          </w:rPr>
          <w:delText xml:space="preserve">there are </w:delText>
        </w:r>
      </w:del>
      <w:r>
        <w:rPr>
          <w:rFonts w:ascii="Times New Roman" w:eastAsia="Times New Roman" w:hAnsi="Times New Roman" w:cs="Times New Roman"/>
        </w:rPr>
        <w:t>no randomised controlled trials or high-quality quasi-</w:t>
      </w:r>
      <w:del w:id="57" w:author="Martin Gerdin Wärnberg" w:date="2025-05-28T08:21:00Z" w16du:dateUtc="2025-05-28T06:21:00Z">
        <w:r w:rsidDel="00135B40">
          <w:rPr>
            <w:rFonts w:ascii="Times New Roman" w:eastAsia="Times New Roman" w:hAnsi="Times New Roman" w:cs="Times New Roman"/>
          </w:rPr>
          <w:delText xml:space="preserve"> </w:delText>
        </w:r>
      </w:del>
      <w:r>
        <w:rPr>
          <w:rFonts w:ascii="Times New Roman" w:eastAsia="Times New Roman" w:hAnsi="Times New Roman" w:cs="Times New Roman"/>
        </w:rPr>
        <w:t>experimental t</w:t>
      </w:r>
      <w:r>
        <w:rPr>
          <w:rFonts w:ascii="Times New Roman" w:eastAsia="Times New Roman" w:hAnsi="Times New Roman" w:cs="Times New Roman"/>
          <w:color w:val="000000"/>
        </w:rPr>
        <w:t>rials indicat</w:t>
      </w:r>
      <w:ins w:id="58" w:author="Martin Gerdin Wärnberg" w:date="2025-05-28T08:21:00Z" w16du:dateUtc="2025-05-28T06:21:00Z">
        <w:r w:rsidR="00135B40">
          <w:rPr>
            <w:rFonts w:ascii="Times New Roman" w:eastAsia="Times New Roman" w:hAnsi="Times New Roman" w:cs="Times New Roman"/>
            <w:color w:val="000000"/>
          </w:rPr>
          <w:t>e</w:t>
        </w:r>
      </w:ins>
      <w:del w:id="59" w:author="Martin Gerdin Wärnberg" w:date="2025-05-28T08:21:00Z" w16du:dateUtc="2025-05-28T06:21:00Z">
        <w:r w:rsidDel="00135B40">
          <w:rPr>
            <w:rFonts w:ascii="Times New Roman" w:eastAsia="Times New Roman" w:hAnsi="Times New Roman" w:cs="Times New Roman"/>
            <w:color w:val="000000"/>
          </w:rPr>
          <w:delText>ing</w:delText>
        </w:r>
      </w:del>
      <w:r>
        <w:rPr>
          <w:rFonts w:ascii="Times New Roman" w:eastAsia="Times New Roman" w:hAnsi="Times New Roman" w:cs="Times New Roman"/>
          <w:color w:val="000000"/>
        </w:rPr>
        <w:t xml:space="preserve"> that ATLS®</w:t>
      </w:r>
      <w:r w:rsidR="001B1D96">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improves patient outcomes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{"citationID":"KaxMlTZ2","properties":{"formattedCitation":"(7,8,10,11,17)","plainCitation":"(7,8,10,11,17)","noteIndex":0},"citationItems":[{"id":117,"uris":["http://zotero.org/users/6304864/items/9MHTX5CZ"],"itemData":{"id":117,"type":"article-journal","container-title":"World Journal of Surgery","DOI":"10.1007/s00268-013-2294-0","ISSN":"1432-2323","issue":"2","note":"publisher: Springer Science and Business Media LLC","page":"322–329","title":"Educational and Clinical Impact of Advanced Trauma Life Support (ATLS) Courses: A Systematic Review","volume":"38","author":[{"family":"Mohammad","given":"Alshafi"},{"family":"Branicki","given":"Frank"},{"family":"Abu-Zidan","given":"Fikri M."}],"issued":{"date-parts":[["2013",10]]}}},{"id":93,"uris":["http://zotero.org/users/6304864/items/QT5EIRN2"],"itemData":{"id":93,"type":"article-journal","container-title":"Cochrane Database of Systematic Reviews","DOI":"10.1002/14651858.cd004173.pub4","ISSN":"1465-1858","note":"publisher: Wiley","title":"Advanced trauma life support training for hospital staff","URL":"http://dx.doi.org/10.1002/14651858.CD004173.pub4","author":[{"family":"Jayaraman","given":"Sudha"},{"family":"Sethi","given":"Dinesh"},{"family":"Chinnock","given":"Paul"},{"family":"Wong","given":"Roger"}],"issued":{"date-parts":[["2014",8]]}}},{"id":94,"uris":["http://zotero.org/users/6304864/items/Y6ESL52D"],"itemData":{"id":94,"type":"article-journal","container-title":"World Journal of Surgery","DOI":"10.1007/s00268-021-06065-9","ISSN":"1432-2323","issue":"7","note":"publisher: Springer Science and Business Media LLC","page":"1982–1998","title":"Effectiveness of Quality Improvement Processes, Interventions, and Structure in Trauma Systems in Low- and Middle-Income Countries: A Systematic Review and Meta-analysis","volume":"45","author":[{"family":"Jin","given":"James"},{"family":"Akau’ola","given":"Salesi’"},{"family":"Yip","given":"Cheng-Har"},{"family":"Nthumba","given":"Peter"},{"family":"Ameh","given":"Emmanuel A."},{"family":"Jonge","given":"Stijn","non-dropping-particle":"de"},{"family":"Mehes","given":"Mira"},{"family":"Waiqanabete","given":"Iferemi"},{"family":"Henry","given":"Jaymie"},{"family":"Hill","given":"Andrew"}],"issued":{"date-parts":[["2021",4]]}}},{"id":741,"uris":["http://zotero.org/users/6304864/items/2XDFLSQQ"],"itemData":{"id":741,"type":"article-journal","abstract":"Background: Due to complex geography and resource constraints, trauma patients are often initially transported to community or rural facilities rather than a larger Level I or II trauma center. The objective of this scoping review was to synthesize evidence on interventions that improved the quality of trauma care and/or reduced healthcare costs at non-Level I or II facilities.\nMethods: A scoping review was performed to identify studies implementing a Quality Improvement (QI) initiative at a non-major trauma center (i.e., non-Level I or II trauma center [or equivalent]). We searched 3 electronic databases (MEDLINE, Embase, CINAHL) and the grey literature (relevant networks, organizations/associations). Methodological quality was evaluated using NIH and JBI study quality assessment tools. Studies were included if they evaluated the effect of implementing a trauma care QI initiative on one or more of the following: 1) trauma outcomes (mortality, morbidity); 2) system outcomes (e.g., length of stay [LOS], transfer times, provider factors); 3) provider knowledge or perception; or 4) healthcare costs. Pediatric trauma, pre-hospital and tele-trauma specific studies were excluded.\nResults: Of 1046 data sources screened, 36 were included for full review (29 journal articles, 7 abstracts/posters without full text). Educational initiatives including the Rural Trauma Team Development Course and the Advanced Trauma Life Support course were the most common QI interventions investigated. Study outcomes included process metrics such as transfer time to tertiary care and hospital LOS, along with measures of provider perception and knowledge. Improvement in mortality was reported in a single study evaluating the impact of establishing a dedicated trauma service at a community hospital.\nConclusions: Our review captured a broad spectrum of trauma QI projects implemented at non-major trauma centers. Educational interventions did result in process outcome improvements and high rates of self-reported improvements in trauma care. Given the heterogeneous capabilities of community and rural hospitals, there is no panacea for trauma QI at these facilities. Future research should focus on patient outcomes like mortality and morbidity, and locally relevant initiatives.","container-title":"Injury","DOI":"10.1016/j.injury.2024.111492","ISSN":"00201383","issue":"6","journalAbbreviation":"Injury","language":"en","page":"111492","source":"DOI.org (Crossref)","title":"Effect of trauma quality improvement initiatives on outcomes and costs at community hospitals: A scoping review","title-short":"Effect of trauma quality improvement initiatives on outcomes and costs at community hospitals","volume":"55","author":[{"family":"McIver","given":"Reba"},{"family":"Erdogan","given":"Mete"},{"family":"Parker","given":"Robin"},{"family":"Evans","given":"Allyson"},{"family":"Green","given":"Robert"},{"family":"Gomez","given":"David"},{"family":"Johnston","given":"Tyler"}],"issued":{"date-parts":[["2024",6]]}}},{"id":138,"uris":["http://zotero.org/users/6304864/items/GYPL86TT"],"itemData":{"id":138,"type":"article-journal","container-title":"The New Ropanasury Journal of Surgery","DOI":"10.7454/nrjs.v8i2.1152","ISSN":"2549-7871","issue":"2","note":"publisher: Universitas Indonesia, Directorate of Research and Public Service","title":"Impact of Advanced Trauma Life Support Training for Improving Mortality Outcome: A Systematic Review and Meta-analysis","URL":"http://dx.doi.org/10.7454/nrjs.v8i2.1152","volume":"8","author":[{"family":"Putra","given":"Afid B."},{"family":"Nurachman","given":"Luthfian A."},{"family":"Suryawiditya","given":"Bagus A."},{"family":"Risyaldi","given":"Muftah"},{"family":"Sihardo","given":"Lam"}],"issued":{"date-parts":[["2023",6]]}}}],"schema":"https://github.com/citation-style-language/schema/raw/master/csl-citation.json"}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(7,8,10,11,17)</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r w:rsidR="001B1D96">
        <w:rPr>
          <w:rFonts w:ascii="Times New Roman" w:eastAsia="Times New Roman" w:hAnsi="Times New Roman" w:cs="Times New Roman"/>
          <w:color w:val="000000"/>
        </w:rPr>
        <w:t xml:space="preserve"> </w:t>
      </w:r>
      <w:r w:rsidR="001B1D96" w:rsidRPr="001B1D96">
        <w:rPr>
          <w:rFonts w:ascii="Times New Roman" w:eastAsia="Times New Roman" w:hAnsi="Times New Roman" w:cs="Times New Roman"/>
          <w:color w:val="000000"/>
          <w:lang w:val="en-SE"/>
        </w:rPr>
        <w:t>We</w:t>
      </w:r>
      <w:r w:rsidR="001B1D96">
        <w:rPr>
          <w:rFonts w:ascii="Times New Roman" w:eastAsia="Times New Roman" w:hAnsi="Times New Roman" w:cs="Times New Roman"/>
          <w:color w:val="000000"/>
          <w:lang w:val="en-SE"/>
        </w:rPr>
        <w:t xml:space="preserve"> </w:t>
      </w:r>
      <w:r w:rsidR="001B1D96" w:rsidRPr="001B1D96">
        <w:rPr>
          <w:rFonts w:ascii="Times New Roman" w:eastAsia="Times New Roman" w:hAnsi="Times New Roman" w:cs="Times New Roman"/>
          <w:color w:val="000000"/>
          <w:lang w:val="en-SE"/>
        </w:rPr>
        <w:t>conducted an updated systematic review (unpublished), and estimated a pooled risk</w:t>
      </w:r>
      <w:r w:rsidR="001B1D96">
        <w:rPr>
          <w:rFonts w:ascii="Times New Roman" w:eastAsia="Times New Roman" w:hAnsi="Times New Roman" w:cs="Times New Roman"/>
          <w:color w:val="000000"/>
          <w:lang w:val="en-SE"/>
        </w:rPr>
        <w:t xml:space="preserve"> </w:t>
      </w:r>
      <w:r w:rsidR="001B1D96" w:rsidRPr="001B1D96">
        <w:rPr>
          <w:rFonts w:ascii="Times New Roman" w:eastAsia="Times New Roman" w:hAnsi="Times New Roman" w:cs="Times New Roman"/>
          <w:color w:val="000000"/>
          <w:lang w:val="en-SE"/>
        </w:rPr>
        <w:t>ratio of 0.76 (95% CI 0.57; 1.01) from 12 heterogeneous (I2 0.9) observational studies</w:t>
      </w:r>
      <w:r w:rsidR="001B1D96">
        <w:rPr>
          <w:rFonts w:ascii="Times New Roman" w:eastAsia="Times New Roman" w:hAnsi="Times New Roman" w:cs="Times New Roman"/>
          <w:color w:val="000000"/>
          <w:lang w:val="en-SE"/>
        </w:rPr>
        <w:t xml:space="preserve"> </w:t>
      </w:r>
      <w:r w:rsidR="001B1D96" w:rsidRPr="001B1D96">
        <w:rPr>
          <w:rFonts w:ascii="Times New Roman" w:eastAsia="Times New Roman" w:hAnsi="Times New Roman" w:cs="Times New Roman"/>
          <w:color w:val="000000"/>
          <w:lang w:val="en-SE"/>
        </w:rPr>
        <w:t xml:space="preserve">on the effect of ATLS on mortality </w:t>
      </w:r>
      <w:r w:rsidR="001B1D96">
        <w:rPr>
          <w:rFonts w:ascii="Times New Roman" w:eastAsia="Times New Roman" w:hAnsi="Times New Roman" w:cs="Times New Roman"/>
          <w:color w:val="000000"/>
          <w:lang w:val="en-SE"/>
        </w:rPr>
        <w:fldChar w:fldCharType="begin"/>
      </w:r>
      <w:r w:rsidR="001B1D96">
        <w:rPr>
          <w:rFonts w:ascii="Times New Roman" w:eastAsia="Times New Roman" w:hAnsi="Times New Roman" w:cs="Times New Roman"/>
          <w:color w:val="000000"/>
          <w:lang w:val="en-SE"/>
        </w:rPr>
        <w:instrText xml:space="preserve"> ADDIN ZOTERO_ITEM CSL_CITATION {"citationID":"q8X0em4r","properties":{"formattedCitation":"(18\\uc0\\u8211{}29)","plainCitation":"(18–29)","noteIndex":0},"citationItems":[{"id":176,"uris":["http://zotero.org/users/6304864/items/27E5PVFX"],"itemData":{"id":176,"type":"article-journal","container-title":"The American Journal of Surgery","DOI":"10.1016/s0002-9610(88)80150-8","ISSN":"0002-9610","issue":"5","note":"publisher: Elsevier BV","page":"704–707","title":"Impact of advanced trauma life support training on early trauma management","volume":"155","author":[{"family":"Vestrup","given":"Judith A."},{"family":"Stormorken","given":"Anne"},{"family":"Wood","given":"Victor"}],"issued":{"date-parts":[["1988",5]]}}},{"id":14,"uris":["http://zotero.org/users/6304864/items/TJ87IWBL"],"itemData":{"id":14,"type":"article-journal","container-title":"West Indian Medical Journal","ISSN":"2309-5830","issue":"2","page":"72-74","title":"The impact of the ATLS course on traffic accident mortality in Trinidad and Tobago","volume":"41","author":[{"family":"Ariyanayagam","given":"DC"},{"family":"Naraynsingh","given":"Vijay"},{"family":"Maraj","given":"Ian"}],"issued":{"date-parts":[["1992",6]]}}},{"id":7,"uris":["http://zotero.org/users/6304864/items/24WCPK99"],"itemData":{"id":7,"type":"article-journal","container-title":"The Journal of Trauma: Injury, Infection, and Critical Care","DOI":"10.1097/00005373-199306000-00022","ISSN":"0022-5282","issue":"6","note":"publisher: Ovid Technologies (Wolters Kluwer Health)","page":"890–899","title":"Trauma outcome improves following the advanced trauma life support program in a developing country","volume":"34","author":[{"family":"Ali","given":"Jameel"},{"family":"Adam","given":"R."},{"family":"Butler","given":"A. K."},{"family":"Chang","given":"H."},{"family":"Howard","given":"M."},{"family":"Gonsalves","given":"D."},{"family":"Pitt-Miller","given":"P."},{"family":"Stedman","given":"M."},{"family":"Winn","given":"J."},{"family":"Williams","given":"J. I."}],"issued":{"date-parts":[["1993",6]]}}},{"id":554,"uris":["http://zotero.org/users/6304864/items/9RSNSEXC"],"itemData":{"id":554,"type":"article-journal","abstract":"Background. Statewide trauma systems are implemented by health care policy makers whose intent is to improve the process of care delivered to seriously injured patients. In Oregon, Advanced Trauma Life Support (ATLS) training was mandated for all physicians employed in the emergency department of trauma centers. The purpose of this study was to test the hypothesis that mandatory ATLS training favorably influenced processes of care.\nMethods. Seriously injured patients treated at 9 rural Level 3 and Level 4 hospitals were studied before (PRE) and after (POST) implementation of Oregon’s trauma system. The processes of care evaluated on the basis of chart review were 20 diagnostic and therapeutic interventions advocated in the ATLS course. A cumulative process score (CPS) between 0 and 1 was assigned on the basis of the processes of care delivered. A CPS of 1 indicated optimal process of care.\nResults. Mean CPS for 506 PRE period patients (0.44 ± 0.27) was significantly lower than the mean CPS for 512 POST period patients (0.57 ± 0.27) with an unpaired t test (P &lt; .001). For the subgroup with injury severity score of 16 to 34, the mean CPS of survivors (0.67 ± 0.19) was significantly higher than the mean CPS of decedents (0.57 ± 0.25).\nConclusions. Process of care for seriously injured patients improved after categorization of rural trauma centers in Oregon. Evidence shows improved process of care may have benefitted patients with serious but survivable injuries. Measurement of process of care is an alternative to mortality analysis as an indication of the quality of care. (Surgery 2001;130:273-9.)","container-title":"Surgery","DOI":"10.1067/msy.2001.115898","ISSN":"00396060","issue":"2","journalAbbreviation":"Surgery","language":"en","page":"273-279","source":"DOI.org (Crossref)","title":"Influence of trauma system implementation on process of care delivered to seriously injured patients in rural trauma centers","volume":"130","author":[{"family":"Olson","given":"Christine J."},{"family":"Arthur","given":"Melanie"},{"family":"Mullins","given":"Richard J."},{"family":"Rowland","given":"Donna"},{"family":"Hedges","given":"Jerris R."},{"family":"Mann","given":"N.Clay"}],"issued":{"date-parts":[["2001",8]]}}},{"id":173,"uris":["http://zotero.org/users/6304864/items/LUJY8JAC"],"itemData":{"id":173,"type":"article-journal","container-title":"The American Journal of Emergency Medicine","DOI":"10.1016/j.ajem.2004.08.013","ISSN":"0735-6757","issue":"7","note":"publisher: Elsevier BV","page":"522–525","title":"Clinical impact of advanced trauma life support","volume":"22","author":[{"family":"Olden","given":"Ger D.J.","non-dropping-particle":"van"},{"family":"Dik Meeuwis","given":"J."},{"family":"Bolhuis","given":"Hugo W."},{"family":"Boxma","given":"Han"},{"family":"Goris","given":"R.Jan A."}],"issued":{"date-parts":[["2004",11]]}}},{"id":133,"uris":["http://zotero.org/users/6304864/items/KRFQUX4X"],"itemData":{"id":133,"type":"article-journal","container-title":"Chinese Journal of Traumatology","ISSN":"1008-1275","issue":"6","note":"publisher: Elsevier BV","page":"341-344","title":"Comparison of severe trauma care effect before and after advanced trauma life support training","volume":"13","author":[{"family":"Wang","given":"Peng"},{"family":"Li","given":"Neng-Ping"},{"family":"Gu","given":"Yong-Feng"},{"family":"Lu","given":"Xiao-Bing"},{"family":"Cong","given":"Jian-Nong"},{"family":"Yang","given":"Xin"},{"family":"Ling","given":"Yun"}],"issued":{"date-parts":[["2010",12]]}}},{"id":43,"uris":["http://zotero.org/users/6304864/items/S9SVU7EL"],"itemData":{"id":43,"type":"article-journal","container-title":"Resuscitation","DOI":"10.1016/j.resuscitation.2010.10.005","ISSN":"0300-9572","issue":"2","note":"publisher: Elsevier BV","page":"180–184","title":"Advanced Trauma Life Support certified physicians in a non trauma system setting: Is it enough?","volume":"82","author":[{"family":"Drimousis","given":"Panagiotis G."},{"family":"Theodorou","given":"Dimitrios"},{"family":"Toutouzas","given":"Konstantinos"},{"family":"Stergiopoulos","given":"Spiros"},{"family":"Delicha","given":"Eumorfia M."},{"family":"Giannopoulos","given":"Panagiotis"},{"family":"Larentzakis","given":"Antreas"},{"family":"Katsaragakis","given":"Stylianos"}],"issued":{"date-parts":[["2011",2]]}}},{"id":72,"uris":["http://zotero.org/users/6304864/items/MLQEA5VH"],"itemData":{"id":72,"type":"article-journal","container-title":"Journal of Trauma and Acute Care Surgery","DOI":"10.1097/ta.0b013e31829880a0","ISSN":"2163-0755","issue":"1","note":"publisher: Ovid Technologies (Wolters Kluwer Health)","page":"60–68","title":"Hospital-based trauma quality improvement initiatives: First step toward improving trauma outcomes in the developing world","volume":"75","author":[{"family":"Hashmi","given":"Zain G."},{"family":"Haider","given":"Adil H."},{"family":"Zafar","given":"Syed Nabeel"},{"family":"Kisat","given":"Mehreen"},{"family":"Moosa","given":"Asad"},{"family":"Siddiqui","given":"Farjad"},{"family":"Pardhan","given":"Amyn"},{"family":"Latif","given":"Asad"},{"family":"Zafar","given":"Hasnain"}],"issued":{"date-parts":[["2013",7]]}}},{"id":135,"uris":["http://zotero.org/users/6304864/items/25M37CRG"],"itemData":{"id":135,"type":"article-journal","container-title":"World Journal of Surgery","DOI":"10.1007/s00268-014-2899-y","ISSN":"1432-2323","issue":"4","note":"publisher: Springer Science and Business Media LLC","page":"926–933","title":"Can Focused Trauma Education Initiatives Reduce Mortality or Improve Resource Utilization in a Low-Resource Setting?","volume":"39","author":[{"family":"Petroze","given":"Robin T."},{"family":"Byiringiro","given":"Jean Claude"},{"family":"Ntakiyiruta","given":"Georges"},{"family":"Briggs","given":"Susan M."},{"family":"Deckelbaum","given":"Dan L."},{"family":"Razek","given":"Tarek"},{"family":"Riviello","given":"Robert"},{"family":"Kyamanywa","given":"Patrick"},{"family":"Reid","given":"Jennifer"},{"family":"Sawyer","given":"Robert G."},{"family":"Calland","given":"J. Forrest"}],"issued":{"date-parts":[["2014",12]]}}},{"id":20,"uris":["http://zotero.org/users/6304864/items/EMYH3LEE"],"itemData":{"id":20,"type":"article-journal","container-title":"Annali italiani di chirurgia","issue":"1","note":"publisher: Edizioni Luigi Pozzi S.r.l.","page":"68-74","title":"How formative courses about damage control surgery and non-operative management improved outcome and survival in unstable politrauma patients in a Mountain Trauma Center","volume":"87","author":[{"family":"Bellanova","given":"Giovanni"},{"family":"Buccelletti","given":"Francesco"},{"family":"Berletti","given":"Riccardo"},{"family":"Cavana","given":"Marco"},{"family":"Folgheraiter","given":"Giorgio"},{"family":"Groppo","given":"Francesca"},{"family":"Marchetti","given":"Chiara"},{"family":"Marzano","given":"Amelia"},{"family":"Massè","given":"Alessandro"},{"family":"Musetti","given":"Antonio"},{"family":"Pelanda","given":"Tina"},{"family":"Ricci","given":"Nicola"},{"family":"Tugnoli","given":"Gregorio"},{"family":"Papadia","given":"Damiano"},{"family":"Ramponi","given":"Claudio"}],"issued":{"date-parts":[["2016",10]]}}},{"id":111,"uris":["http://zotero.org/users/6304864/items/GMAVXRIN"],"itemData":{"id":111,"type":"article-journal","container-title":"Turkish Journal of Trauma and Emergency Surgery","DOI":"10.5505/tjtes.2015.19540","ISSN":"1306-696X","note":"publisher: Kare Publishing","title":"Impact of ATLS Guidelines and Trauma Team Introduction an 24 Hours Mortality in Severe Trauma in a Busy Italian Metropolitan Hospital: a Case Control Study.","URL":"http://dx.doi.org/10.5505/tjtes.2015.19540","author":[{"family":"Magnone","given":"Stefano"},{"family":"Allegri","given":"Andrea"},{"family":"Belotti","given":"Eugenia"},{"family":"Castelli","given":"Claudio Carlo"},{"family":"Ceresoli","given":"Marco"},{"family":"Coccolini","given":"Federico"},{"family":"Manfredi","given":"Roberto"},{"family":"Merli","given":"Cecilia"},{"family":"Palamara","given":"Fabrizio"},{"family":"Piazzalunga","given":"Dario"},{"family":"Valetti","given":"Tino Martino"},{"family":"Ansaloni","given":"Luca"}],"issued":{"date-parts":[["2015"]]}}},{"id":867,"uris":["http://zotero.org/users/6304864/items/HEE75AG9"],"itemData":{"id":867,"type":"article-journal","abstract":"Trauma is a leading cause of mortality worldwide, particularly in low and middle-income countries (LMICs) like Kenya. This study evaluates the impact of Advanced Trauma Life Support (ATLS) training on 30-day mortality outcomes in severely injured patients at a tertiary care center in Kenya.","container-title":"International Journal of Emergency Medicine","DOI":"10.1186/s12245-024-00713-2","ISSN":"1865-1380","issue":"1","journalAbbreviation":"International Journal of Emergency Medicine","page":"153","source":"BioMed Central","title":"Impact of advanced trauma life support training on 30-day mortality in severely injured patients at a Kenyan tertiary center: a retrospective matched case-control study","title-short":"Impact of advanced trauma life support training on 30-day mortality in severely injured patients at a Kenyan tertiary center","volume":"17","author":[{"family":"Kamau","given":"Charbel"},{"family":"Chikophe","given":"Idris"},{"family":"Abdallah","given":"Abdulkarim"},{"family":"Mogere","given":"Edwin"}],"issued":{"date-parts":[["2024",10,10]]}}}],"schema":"https://github.com/citation-style-language/schema/raw/master/csl-citation.json"} </w:instrText>
      </w:r>
      <w:r w:rsidR="001B1D96">
        <w:rPr>
          <w:rFonts w:ascii="Times New Roman" w:eastAsia="Times New Roman" w:hAnsi="Times New Roman" w:cs="Times New Roman"/>
          <w:color w:val="000000"/>
          <w:lang w:val="en-SE"/>
        </w:rPr>
        <w:fldChar w:fldCharType="separate"/>
      </w:r>
      <w:r w:rsidR="001B1D96" w:rsidRPr="001B1D96">
        <w:rPr>
          <w:rFonts w:ascii="Times New Roman" w:hAnsi="Times New Roman" w:cs="Times New Roman"/>
          <w:color w:val="000000"/>
          <w:lang w:val="en-GB"/>
        </w:rPr>
        <w:t>(18–29)</w:t>
      </w:r>
      <w:r w:rsidR="001B1D96">
        <w:rPr>
          <w:rFonts w:ascii="Times New Roman" w:eastAsia="Times New Roman" w:hAnsi="Times New Roman" w:cs="Times New Roman"/>
          <w:color w:val="000000"/>
          <w:lang w:val="en-SE"/>
        </w:rPr>
        <w:fldChar w:fldCharType="end"/>
      </w:r>
      <w:r>
        <w:rPr>
          <w:rFonts w:ascii="Times New Roman" w:eastAsia="Times New Roman" w:hAnsi="Times New Roman" w:cs="Times New Roman"/>
        </w:rPr>
        <w:t xml:space="preserve">. We also conducted a pilot cluster randomised controlled trial </w:t>
      </w:r>
      <w:del w:id="60" w:author="Martin Gerdin Wärnberg" w:date="2025-05-28T08:21:00Z" w16du:dateUtc="2025-05-28T06:21:00Z">
        <w:r w:rsidDel="00135B40">
          <w:rPr>
            <w:rFonts w:ascii="Times New Roman" w:eastAsia="Times New Roman" w:hAnsi="Times New Roman" w:cs="Times New Roman"/>
          </w:rPr>
          <w:delText xml:space="preserve">showing </w:delText>
        </w:r>
      </w:del>
      <w:ins w:id="61" w:author="Martin Gerdin Wärnberg" w:date="2025-05-28T08:21:00Z" w16du:dateUtc="2025-05-28T06:21:00Z">
        <w:r w:rsidR="00135B40">
          <w:rPr>
            <w:rFonts w:ascii="Times New Roman" w:eastAsia="Times New Roman" w:hAnsi="Times New Roman" w:cs="Times New Roman"/>
          </w:rPr>
          <w:t>that showed</w:t>
        </w:r>
        <w:r w:rsidR="00135B40">
          <w:rPr>
            <w:rFonts w:ascii="Times New Roman" w:eastAsia="Times New Roman" w:hAnsi="Times New Roman" w:cs="Times New Roman"/>
          </w:rPr>
          <w:t xml:space="preserve"> </w:t>
        </w:r>
      </w:ins>
      <w:r>
        <w:rPr>
          <w:rFonts w:ascii="Times New Roman" w:eastAsia="Times New Roman" w:hAnsi="Times New Roman" w:cs="Times New Roman"/>
        </w:rPr>
        <w:t>that a full scale trial should be feasibl</w:t>
      </w:r>
      <w:r w:rsidR="001B1D96">
        <w:rPr>
          <w:rFonts w:ascii="Times New Roman" w:eastAsia="Times New Roman" w:hAnsi="Times New Roman" w:cs="Times New Roman"/>
        </w:rPr>
        <w:t xml:space="preserve">e </w:t>
      </w:r>
      <w:r w:rsidR="001B1D96">
        <w:rPr>
          <w:rFonts w:ascii="Times New Roman" w:eastAsia="Times New Roman" w:hAnsi="Times New Roman" w:cs="Times New Roman"/>
        </w:rPr>
        <w:fldChar w:fldCharType="begin"/>
      </w:r>
      <w:r w:rsidR="001B1D96">
        <w:rPr>
          <w:rFonts w:ascii="Times New Roman" w:eastAsia="Times New Roman" w:hAnsi="Times New Roman" w:cs="Times New Roman"/>
        </w:rPr>
        <w:instrText xml:space="preserve"> ADDIN ZOTERO_ITEM CSL_CITATION {"citationID":"MqMaKIn8","properties":{"formattedCitation":"(30,31)","plainCitation":"(30,31)","noteIndex":0},"citationItems":[{"id":62,"uris":["http://zotero.org/users/6304864/items/4T586LE7"],"itemData":{"id":62,"type":"article-journal","container-title":"BMJ Open","DOI":"10.1136/bmjopen-2021-057504","ISSN":"2044-6055","issue":"4","note":"publisher: BMJ","page":"e057504","title":"A pilot multicentre cluster randomised trial to compare the effect of trauma life support training programmes on patient and provider outcomes","volume":"12","author":[{"family":"Gerdin Wärnberg","given":"Martin"},{"family":"Berg","given":"Johanna"},{"family":"Bhandarkar","given":"Prashant"},{"family":"Chatterjee","given":"Anirban"},{"family":"Chatterjee","given":"Shamita"},{"family":"Chintamani","given":"Chintamani"},{"family":"Felländer-Tsai","given":"Li"},{"family":"Gadgil","given":"Anita"},{"family":"Ghag","given":"Geeta"},{"family":"Hasselberg","given":"Marie"},{"family":"Juillard","given":"Catherine"},{"family":"Khajanchi","given":"Monty"},{"family":"Kizhakke Veetil","given":"Deepa"},{"family":"Kumar","given":"Vineet"},{"family":"Kundu","given":"Debabrata"},{"family":"Mishra","given":"Anurag"},{"family":"Patil","given":"Priti"},{"family":"Roy","given":"Nobhojit"},{"family":"Roy","given":"Amit"},{"family":"David","given":"Siddarth"},{"family":"Singh","given":"Rajdeep"},{"family":"Solomon","given":"Harris"},{"family":"Soni","given":"Kapil Dev"},{"family":"Strömmer","given":"Lovisa"},{"family":"Tandon","given":"Megha"}],"issued":{"date-parts":[["2022",4]]}}},{"id":849,"uris":["http://zotero.org/users/6304864/items/667QPVZ3"],"itemData":{"id":849,"type":"article-journal","abstract":"&lt;h3&gt;Abstract&lt;/h3&gt; &lt;h3&gt;Importance&lt;/h3&gt; &lt;p&gt;There is no high-quality evidence to show that trauma life support training programmes improve patient outcomes.&lt;/p&gt;&lt;h3&gt;Objective&lt;/h3&gt; &lt;p&gt;To assess the feasibility of conducting a cluster randomised controlled trial comparing the effect of Advanced Trauma Life Support&lt;sup&gt;®&lt;/sup&gt; (ATLS&lt;sup&gt;®&lt;/sup&gt;) and Primary Trauma Care (PTC) with standard care on patient outcomes, and to estimate probable effect sizes and other measures needed for the sample size calculations of a full-scale trial.&lt;/p&gt;&lt;h3&gt;Design&lt;/h3&gt; &lt;p&gt;A pilot pragmatic three-armed parallel, cluster randomised, controlled trial between April 2022 and February 2023. Patient follow up was 30 days.&lt;/p&gt;&lt;h3&gt;Setting&lt;/h3&gt; &lt;p&gt;Tertiary care hospitals across metropolitan areas in India.&lt;/p&gt;&lt;h3&gt;Participants&lt;/h3&gt; &lt;p&gt;Adult trauma patients and residents managing these patients.&lt;/p&gt;&lt;h3&gt;Interventions&lt;/h3&gt; &lt;p&gt;ATLS&lt;sup&gt;®&lt;/sup&gt; or PTC training for residents in the intervention arms.&lt;/p&gt;&lt;h3&gt;Main Outcomes and Measures&lt;/h3&gt; &lt;p&gt;The outcomes were consent rate, lost to follow up rate, pass rate, missing data rates, differences in distribution between observed and data extracted from medical records as well as all cause and in-hospital mortality at 30 days from the time of arrival to the emergency department.&lt;/p&gt;&lt;h3&gt;Results&lt;/h3&gt; &lt;p&gt;Two hospitals were randomised to ATLS&lt;sup&gt;®&lt;/sup&gt;, two to PTC, and three to standard care. We included 376 patients and 22 residents. The percentage of patients who consented to follow up was 77% and the percentage of residents who consented to training was 100%. The lost to follow up rate was 14%. The pass rate was 100%. The missing data was overall low for key variables. Data collected through observations were similar to data extracted from medical records, but there was more missing data in the extracted data. Twenty-two (16%) patients died within 30 days in the standard care arm, one (4%) patient in the ATLS&lt;sup&gt;®&lt;/sup&gt; arm, and three (5%) patients in the PTC arm.&lt;/p&gt;&lt;h3&gt;Conclusions and Relevance&lt;/h3&gt; &lt;p&gt;Conducting a full-scale cluster randomised controlled trial comparing the effects of ATLS&lt;sup&gt;®&lt;/sup&gt;, PTC, and standard care on patient outcomes will be feasible, especially if such a trial would use data and outcomes available in medical records.&lt;/p&gt;&lt;h3&gt;Key Points&lt;/h3&gt; &lt;h3&gt;Question&lt;/h3&gt; &lt;p&gt;Is it feasible to conduct a cluster randomised trial comparing trauma life support training with standard care?&lt;/p&gt;&lt;h3&gt;Findings&lt;/h3&gt; &lt;p&gt;In this pilot cluster randomized trial that included 376 patients and 22 residents from seven hospitals, we found high consent rates, low lost to follow up rates, and low missing data for key variables.&lt;/p&gt;&lt;h3&gt;Meaning&lt;/h3&gt; &lt;p&gt;Conducting a full-scale cluster cluster trial comparing the effects of trauma life support training with standard care on patient outcomes will be feasible, especially if such a trial would use data and outcomes available in medical records.&lt;/p&gt;","container-title":"medRxiv","DOI":"10.1101/2024.03.13.24304236","language":"en","license":"© 2024, Posted by Cold Spring Harbor Laboratory. This pre-print is available under a Creative Commons License (Attribution 4.0 International), CC BY 4.0, as described at http://creativecommons.org/licenses/by/4.0/","note":"publisher: Cold Spring Harbor Laboratory Press","page":"2024.03.13.24304236","source":"www.medrxiv.org","title":"Feasibility of a Cluster Randomised Trial on the Effect of Trauma Life Support Training: A Pilot Study","title-short":"Feasibility of a Cluster Randomised Trial on the Effect of Trauma Life Support Training","author":[{"family":"Gerdin Wärnberg","given":"Martin"},{"family":"Basak","given":"Debojit"},{"family":"Berg","given":"Johanna"},{"family":"Chatterjee","given":"Shamita"},{"family":"Felländer-Tsai","given":"Li"},{"family":"Ghag","given":"Geeta"},{"family":"Khajanchi","given":"Monty"},{"family":"Khan","given":"Tamal"},{"family":"Juillard","given":"Catherine"},{"family":"Nandu","given":"Vipul"},{"family":"Roy","given":"Nobhojit"},{"family":"Singh","given":"Rajdeep"},{"family":"Soni","given":"Kapil Dev"},{"family":"Strömmer","given":"Lovisa"},{"literal":"Trauma life support training Effectiveness Research Network (TERN) Collaborators"}],"issued":{"date-parts":[["2024",11,26]]}}}],"schema":"https://github.com/citation-style-language/schema/raw/master/csl-citation.json"} </w:instrText>
      </w:r>
      <w:r w:rsidR="001B1D96">
        <w:rPr>
          <w:rFonts w:ascii="Times New Roman" w:eastAsia="Times New Roman" w:hAnsi="Times New Roman" w:cs="Times New Roman"/>
        </w:rPr>
        <w:fldChar w:fldCharType="separate"/>
      </w:r>
      <w:r w:rsidR="001B1D96">
        <w:rPr>
          <w:rFonts w:ascii="Times New Roman" w:eastAsia="Times New Roman" w:hAnsi="Times New Roman" w:cs="Times New Roman"/>
          <w:noProof/>
        </w:rPr>
        <w:t>(30,31)</w:t>
      </w:r>
      <w:r w:rsidR="001B1D96">
        <w:rPr>
          <w:rFonts w:ascii="Times New Roman" w:eastAsia="Times New Roman" w:hAnsi="Times New Roman" w:cs="Times New Roman"/>
        </w:rPr>
        <w:fldChar w:fldCharType="end"/>
      </w:r>
      <w:r>
        <w:rPr>
          <w:rFonts w:ascii="Times New Roman" w:eastAsia="Times New Roman" w:hAnsi="Times New Roman" w:cs="Times New Roman"/>
        </w:rPr>
        <w:t>, as well as semi-</w:t>
      </w:r>
      <w:del w:id="62" w:author="Martin Gerdin Wärnberg" w:date="2025-05-28T08:21:00Z" w16du:dateUtc="2025-05-28T06:21:00Z">
        <w:r w:rsidDel="00135B40">
          <w:rPr>
            <w:rFonts w:ascii="Times New Roman" w:eastAsia="Times New Roman" w:hAnsi="Times New Roman" w:cs="Times New Roman"/>
          </w:rPr>
          <w:delText xml:space="preserve"> </w:delText>
        </w:r>
      </w:del>
      <w:r>
        <w:rPr>
          <w:rFonts w:ascii="Times New Roman" w:eastAsia="Times New Roman" w:hAnsi="Times New Roman" w:cs="Times New Roman"/>
        </w:rPr>
        <w:t xml:space="preserve">structured interviews </w:t>
      </w:r>
      <w:del w:id="63" w:author="Martin Gerdin Wärnberg" w:date="2025-05-28T08:22:00Z" w16du:dateUtc="2025-05-28T06:22:00Z">
        <w:r w:rsidDel="00135B40">
          <w:rPr>
            <w:rFonts w:ascii="Times New Roman" w:eastAsia="Times New Roman" w:hAnsi="Times New Roman" w:cs="Times New Roman"/>
          </w:rPr>
          <w:delText xml:space="preserve">showing </w:delText>
        </w:r>
      </w:del>
      <w:ins w:id="64" w:author="Martin Gerdin Wärnberg" w:date="2025-05-28T08:22:00Z" w16du:dateUtc="2025-05-28T06:22:00Z">
        <w:r w:rsidR="00135B40">
          <w:rPr>
            <w:rFonts w:ascii="Times New Roman" w:eastAsia="Times New Roman" w:hAnsi="Times New Roman" w:cs="Times New Roman"/>
          </w:rPr>
          <w:t>that indicated</w:t>
        </w:r>
        <w:r w:rsidR="00135B40">
          <w:rPr>
            <w:rFonts w:ascii="Times New Roman" w:eastAsia="Times New Roman" w:hAnsi="Times New Roman" w:cs="Times New Roman"/>
          </w:rPr>
          <w:t xml:space="preserve"> </w:t>
        </w:r>
      </w:ins>
      <w:r>
        <w:rPr>
          <w:rFonts w:ascii="Times New Roman" w:eastAsia="Times New Roman" w:hAnsi="Times New Roman" w:cs="Times New Roman"/>
        </w:rPr>
        <w:t xml:space="preserve">high acceptability of our research and helped </w:t>
      </w:r>
      <w:ins w:id="65" w:author="Martin Gerdin Wärnberg" w:date="2025-05-28T08:22:00Z" w16du:dateUtc="2025-05-28T06:22:00Z">
        <w:r w:rsidR="00135B40">
          <w:rPr>
            <w:rFonts w:ascii="Times New Roman" w:eastAsia="Times New Roman" w:hAnsi="Times New Roman" w:cs="Times New Roman"/>
          </w:rPr>
          <w:t xml:space="preserve">to </w:t>
        </w:r>
      </w:ins>
      <w:r>
        <w:rPr>
          <w:rFonts w:ascii="Times New Roman" w:eastAsia="Times New Roman" w:hAnsi="Times New Roman" w:cs="Times New Roman"/>
        </w:rPr>
        <w:t xml:space="preserve">identify important outcomes </w:t>
      </w:r>
      <w:r w:rsidR="001B1D96">
        <w:rPr>
          <w:rFonts w:ascii="Times New Roman" w:eastAsia="Times New Roman" w:hAnsi="Times New Roman" w:cs="Times New Roman"/>
        </w:rPr>
        <w:fldChar w:fldCharType="begin"/>
      </w:r>
      <w:r w:rsidR="001B1D96">
        <w:rPr>
          <w:rFonts w:ascii="Times New Roman" w:eastAsia="Times New Roman" w:hAnsi="Times New Roman" w:cs="Times New Roman"/>
        </w:rPr>
        <w:instrText xml:space="preserve"> ADDIN ZOTERO_ITEM CSL_CITATION {"citationID":"RBu834XT","properties":{"formattedCitation":"(32)","plainCitation":"(32)","noteIndex":0},"citationItems":[{"id":800,"uris":["http://zotero.org/users/6304864/items/2FU64ZHV"],"itemData":{"id":800,"type":"article","abstract":"Trauma is a major global health burden with long-term consequences to patients. Patient-reported outcomes (PROs) are increasingly being recognized and utilised to improve trauma care. It is imperative to identify the PROs that are most relevant, applicable, and suitable to a context. However, there is limited research on PROs in trauma care in low- and middle-income countries, like India, that bear a disproportionate burden of global trauma. This paper aims to examine PROs considered to be most relevant for trauma patients after discharge in the context of urban India.\nWe conducted semi-structured qualitative interviews of 11 adult post discharge trauma patients, across demographic and injury groups, and two persons working with trauma patients from five tertiary-care public hospitals in the Indian cities of Mumbai and Kolkata. We performed thematic analysis to identify themes within the participants responses on PROs important to them based on their experiences.\nFour themes emerged in the analysis of the participant interviews. The need for full physical functioning, the need to address psychological consequences, the need to alleviate economic cost of trauma, and the need for social interactions. Outcomes related to these themes were most relevant to the participants.\nThe findings of this paper can help researchers and clinicians select appropriate PROs, based on the four themes, for trauma research and to improve trauma care in urban India. Future research should focus on PROs relevant to specific demographic and injury groups in India and other LMICs.","DOI":"10.1101/2024.02.20.24302971","language":"en","license":"© 2024, Posted by Cold Spring Harbor Laboratory. This pre-print is available under a Creative Commons License (Attribution-NonCommercial-NoDerivs 4.0 International), CC BY-NC-ND 4.0, as described at http://creativecommons.org/licenses/by-nc-nd/4.0/","note":"page: 2024.02.20.24302971","publisher":"medRxiv","source":"medRxiv","title":"Patient-reported outcomes relevant to post-discharge trauma patients in urban India","URL":"https://www.medrxiv.org/content/10.1101/2024.02.20.24302971v2","author":[{"family":"David","given":"Siddarth"},{"family":"Gerdin Wärnberg","given":"Martin"},{"literal":"Trauma life support training Effectiveness Research Network (TERN) Collaborators"}],"accessed":{"date-parts":[["2024",11,11]]},"issued":{"date-parts":[["2024",3,15]]}}}],"schema":"https://github.com/citation-style-language/schema/raw/master/csl-citation.json"} </w:instrText>
      </w:r>
      <w:r w:rsidR="001B1D96">
        <w:rPr>
          <w:rFonts w:ascii="Times New Roman" w:eastAsia="Times New Roman" w:hAnsi="Times New Roman" w:cs="Times New Roman"/>
        </w:rPr>
        <w:fldChar w:fldCharType="separate"/>
      </w:r>
      <w:r w:rsidR="001B1D96">
        <w:rPr>
          <w:rFonts w:ascii="Times New Roman" w:eastAsia="Times New Roman" w:hAnsi="Times New Roman" w:cs="Times New Roman"/>
          <w:noProof/>
        </w:rPr>
        <w:t>(32)</w:t>
      </w:r>
      <w:r w:rsidR="001B1D96">
        <w:rPr>
          <w:rFonts w:ascii="Times New Roman" w:eastAsia="Times New Roman" w:hAnsi="Times New Roman" w:cs="Times New Roman"/>
        </w:rPr>
        <w:fldChar w:fldCharType="end"/>
      </w:r>
      <w:r w:rsidR="001B1D96">
        <w:rPr>
          <w:rFonts w:ascii="Times New Roman" w:eastAsia="Times New Roman" w:hAnsi="Times New Roman" w:cs="Times New Roman"/>
        </w:rPr>
        <w:t>.</w:t>
      </w:r>
    </w:p>
    <w:p w14:paraId="0000004E" w14:textId="77777777" w:rsidR="00CE4CB3" w:rsidRDefault="00CE4CB3">
      <w:pPr>
        <w:rPr>
          <w:rFonts w:ascii="Times New Roman" w:eastAsia="Times New Roman" w:hAnsi="Times New Roman" w:cs="Times New Roman"/>
        </w:rPr>
      </w:pPr>
    </w:p>
    <w:p w14:paraId="0000004F" w14:textId="77777777" w:rsidR="00CE4CB3" w:rsidRDefault="00391F2E" w:rsidP="00892A39">
      <w:pPr>
        <w:pStyle w:val="Heading2"/>
      </w:pPr>
      <w:r>
        <w:t>Objectives {7}</w:t>
      </w:r>
    </w:p>
    <w:p w14:paraId="00000050" w14:textId="1DA5BB37" w:rsidR="00CE4CB3" w:rsidRDefault="00135B40">
      <w:pPr>
        <w:rPr>
          <w:rFonts w:ascii="Times New Roman" w:eastAsia="Times New Roman" w:hAnsi="Times New Roman" w:cs="Times New Roman"/>
          <w:color w:val="000000"/>
        </w:rPr>
      </w:pPr>
      <w:ins w:id="66" w:author="Martin Gerdin Wärnberg" w:date="2025-05-28T08:22:00Z" w16du:dateUtc="2025-05-28T06:22:00Z">
        <w:r>
          <w:rPr>
            <w:rFonts w:ascii="Times New Roman" w:eastAsia="Times New Roman" w:hAnsi="Times New Roman" w:cs="Times New Roman"/>
          </w:rPr>
          <w:t>The aim of this trial is t</w:t>
        </w:r>
      </w:ins>
      <w:del w:id="67" w:author="Martin Gerdin Wärnberg" w:date="2025-05-28T08:22:00Z" w16du:dateUtc="2025-05-28T06:22:00Z">
        <w:r w:rsidR="00892A39" w:rsidDel="00135B40">
          <w:rPr>
            <w:rFonts w:ascii="Times New Roman" w:eastAsia="Times New Roman" w:hAnsi="Times New Roman" w:cs="Times New Roman"/>
          </w:rPr>
          <w:delText>T</w:delText>
        </w:r>
      </w:del>
      <w:r w:rsidR="00892A39">
        <w:rPr>
          <w:rFonts w:ascii="Times New Roman" w:eastAsia="Times New Roman" w:hAnsi="Times New Roman" w:cs="Times New Roman"/>
        </w:rPr>
        <w:t>o c</w:t>
      </w:r>
      <w:r w:rsidR="00391F2E">
        <w:rPr>
          <w:rFonts w:ascii="Times New Roman" w:eastAsia="Times New Roman" w:hAnsi="Times New Roman" w:cs="Times New Roman"/>
        </w:rPr>
        <w:t>ompare the effects of ATLS® training with standard care on outcomes in adult trauma patients.</w:t>
      </w:r>
    </w:p>
    <w:p w14:paraId="00000051" w14:textId="77777777" w:rsidR="00CE4CB3" w:rsidRDefault="00CE4CB3" w:rsidP="00892A39">
      <w:pPr>
        <w:pStyle w:val="Heading2"/>
        <w:numPr>
          <w:ilvl w:val="0"/>
          <w:numId w:val="0"/>
        </w:numPr>
        <w:ind w:left="576" w:hanging="576"/>
      </w:pPr>
    </w:p>
    <w:p w14:paraId="00000052" w14:textId="77777777" w:rsidR="00CE4CB3" w:rsidRDefault="00391F2E" w:rsidP="00892A39">
      <w:pPr>
        <w:pStyle w:val="Heading2"/>
      </w:pPr>
      <w:r>
        <w:t xml:space="preserve">Trial design {8} </w:t>
      </w:r>
    </w:p>
    <w:p w14:paraId="00000053" w14:textId="2CBB5E64"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This is a batched stepped-wedge cluster randomised controlled trial </w:t>
      </w:r>
      <w:r w:rsidR="005A432D">
        <w:rPr>
          <w:rFonts w:ascii="Times New Roman" w:eastAsia="Times New Roman" w:hAnsi="Times New Roman" w:cs="Times New Roman"/>
          <w:color w:val="000000"/>
        </w:rPr>
        <w:t>in India</w:t>
      </w:r>
      <w:r w:rsidR="005A432D" w:rsidRPr="001B1D96">
        <w:rPr>
          <w:rFonts w:ascii="Times New Roman" w:eastAsia="Times New Roman" w:hAnsi="Times New Roman" w:cs="Times New Roman"/>
          <w:color w:val="000000"/>
        </w:rPr>
        <w:t xml:space="preserve"> </w:t>
      </w:r>
      <w:r w:rsidRPr="001B1D96">
        <w:rPr>
          <w:rFonts w:ascii="Times New Roman" w:eastAsia="Times New Roman" w:hAnsi="Times New Roman" w:cs="Times New Roman"/>
          <w:color w:val="000000"/>
        </w:rPr>
        <w:t>(see Figure 1).</w:t>
      </w:r>
      <w:r>
        <w:rPr>
          <w:rFonts w:ascii="Times New Roman" w:eastAsia="Times New Roman" w:hAnsi="Times New Roman" w:cs="Times New Roman"/>
          <w:color w:val="000000"/>
        </w:rPr>
        <w:t xml:space="preserve"> The stepped-wedge trial is a unidirectional cross</w:t>
      </w:r>
      <w:del w:id="68" w:author="Martin Gerdin Wärnberg" w:date="2025-05-28T08:22:00Z" w16du:dateUtc="2025-05-28T06:22:00Z">
        <w:r w:rsidDel="00135B40">
          <w:rPr>
            <w:rFonts w:ascii="Times New Roman" w:eastAsia="Times New Roman" w:hAnsi="Times New Roman" w:cs="Times New Roman"/>
            <w:color w:val="000000"/>
          </w:rPr>
          <w:delText>-</w:delText>
        </w:r>
      </w:del>
      <w:r>
        <w:rPr>
          <w:rFonts w:ascii="Times New Roman" w:eastAsia="Times New Roman" w:hAnsi="Times New Roman" w:cs="Times New Roman"/>
          <w:color w:val="000000"/>
        </w:rPr>
        <w:t xml:space="preserve">over trial, </w:t>
      </w:r>
      <w:r>
        <w:rPr>
          <w:rFonts w:ascii="Times New Roman" w:eastAsia="Times New Roman" w:hAnsi="Times New Roman" w:cs="Times New Roman"/>
        </w:rPr>
        <w:t xml:space="preserve">with </w:t>
      </w:r>
      <w:del w:id="69" w:author="Martin Gerdin Wärnberg" w:date="2025-05-28T08:22:00Z" w16du:dateUtc="2025-05-28T06:22:00Z">
        <w:r w:rsidDel="00135B40">
          <w:rPr>
            <w:rFonts w:ascii="Times New Roman" w:eastAsia="Times New Roman" w:hAnsi="Times New Roman" w:cs="Times New Roman"/>
          </w:rPr>
          <w:delText>the</w:delText>
        </w:r>
        <w:r w:rsidDel="00135B40">
          <w:rPr>
            <w:rFonts w:ascii="Times New Roman" w:eastAsia="Times New Roman" w:hAnsi="Times New Roman" w:cs="Times New Roman"/>
            <w:color w:val="000000"/>
          </w:rPr>
          <w:delText xml:space="preserve"> </w:delText>
        </w:r>
      </w:del>
      <w:ins w:id="70" w:author="Martin Gerdin Wärnberg" w:date="2025-05-28T08:22:00Z" w16du:dateUtc="2025-05-28T06:22:00Z">
        <w:r w:rsidR="00135B40">
          <w:rPr>
            <w:rFonts w:ascii="Times New Roman" w:eastAsia="Times New Roman" w:hAnsi="Times New Roman" w:cs="Times New Roman"/>
          </w:rPr>
          <w:t>a randomised</w:t>
        </w:r>
        <w:r w:rsidR="00135B40">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 xml:space="preserve">time point when clusters cross-over from standard care to the intervention </w:t>
      </w:r>
      <w:del w:id="71" w:author="Martin Gerdin Wärnberg" w:date="2025-05-28T08:23:00Z" w16du:dateUtc="2025-05-28T06:23:00Z">
        <w:r w:rsidDel="00135B40">
          <w:rPr>
            <w:rFonts w:ascii="Times New Roman" w:eastAsia="Times New Roman" w:hAnsi="Times New Roman" w:cs="Times New Roman"/>
            <w:color w:val="000000"/>
          </w:rPr>
          <w:delText xml:space="preserve">being randomised </w:delText>
        </w:r>
      </w:del>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052eNaM0","properties":{"formattedCitation":"(33)","plainCitation":"(33)","noteIndex":0},"citationItems":[{"id":501,"uris":["http://zotero.org/users/6304864/items/ACWA94J7"],"itemData":{"id":501,"type":"article-journal","container-title":"BMJ","DOI":"10.1136/bmj.h391","ISSN":"1756-1833","issue":"feb06 1","journalAbbreviation":"BMJ","language":"en","page":"h391-h391","source":"DOI.org (Crossref)","title":"The stepped wedge cluster randomised trial: rationale, design, analysis, and reporting","title-short":"The stepped wedge cluster randomised trial","volume":"350","author":[{"family":"Hemming","given":"K."},{"family":"Haines","given":"T. P."},{"family":"Chilton","given":"P. J."},{"family":"Girling","given":"A. J."},{"family":"Lilford","given":"R. J."}],"issued":{"date-parts":[["2015",2,6]]}}}],"schema":"https://github.com/citation-style-language/schema/raw/master/csl-citation.json"}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(33)</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xml:space="preserve">. In this trial, </w:t>
      </w:r>
      <w:r w:rsidR="005A432D">
        <w:rPr>
          <w:rFonts w:ascii="Times New Roman" w:eastAsia="Times New Roman" w:hAnsi="Times New Roman" w:cs="Times New Roman"/>
          <w:color w:val="000000"/>
        </w:rPr>
        <w:t xml:space="preserve">the unit of randomisation is the hospital: that is, the “clusters” randomised to the sequences of the stepped wedge design are the hospitals. Within each hospital, one or more </w:t>
      </w:r>
      <w:r>
        <w:rPr>
          <w:rFonts w:ascii="Times New Roman" w:eastAsia="Times New Roman" w:hAnsi="Times New Roman" w:cs="Times New Roman"/>
          <w:color w:val="000000"/>
        </w:rPr>
        <w:t>unit</w:t>
      </w:r>
      <w:r w:rsidR="005A432D">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of physicians performing initial resuscitation of trauma patients in the emergency department </w:t>
      </w:r>
      <w:r w:rsidR="005A432D">
        <w:rPr>
          <w:rFonts w:ascii="Times New Roman" w:eastAsia="Times New Roman" w:hAnsi="Times New Roman" w:cs="Times New Roman"/>
          <w:color w:val="000000"/>
        </w:rPr>
        <w:t>may be trained</w:t>
      </w:r>
      <w:r>
        <w:rPr>
          <w:rFonts w:ascii="Times New Roman" w:eastAsia="Times New Roman" w:hAnsi="Times New Roman" w:cs="Times New Roman"/>
          <w:color w:val="000000"/>
        </w:rPr>
        <w:t>. The number of units that will be trained in each hospital will depend on the sizes of these units and the volumes of patients the physicians attend. If more than one unit is trained in the same hospital</w:t>
      </w:r>
      <w:r w:rsidR="005A432D">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these </w:t>
      </w:r>
      <w:r w:rsidR="005A432D">
        <w:rPr>
          <w:rFonts w:ascii="Times New Roman" w:eastAsia="Times New Roman" w:hAnsi="Times New Roman" w:cs="Times New Roman"/>
          <w:color w:val="000000"/>
        </w:rPr>
        <w:t>are all</w:t>
      </w:r>
      <w:r>
        <w:rPr>
          <w:rFonts w:ascii="Times New Roman" w:eastAsia="Times New Roman" w:hAnsi="Times New Roman" w:cs="Times New Roman"/>
          <w:color w:val="000000"/>
        </w:rPr>
        <w:t xml:space="preserve"> considered </w:t>
      </w:r>
      <w:r w:rsidR="005A432D">
        <w:rPr>
          <w:rFonts w:ascii="Times New Roman" w:eastAsia="Times New Roman" w:hAnsi="Times New Roman" w:cs="Times New Roman"/>
          <w:color w:val="000000"/>
        </w:rPr>
        <w:t>to be part of the same cluster (i.e. hospital) f</w:t>
      </w:r>
      <w:r>
        <w:rPr>
          <w:rFonts w:ascii="Times New Roman" w:eastAsia="Times New Roman" w:hAnsi="Times New Roman" w:cs="Times New Roman"/>
          <w:color w:val="000000"/>
        </w:rPr>
        <w:t xml:space="preserve">or the purpose of randomisation. </w:t>
      </w:r>
    </w:p>
    <w:p w14:paraId="00000054" w14:textId="77777777" w:rsidR="00CE4CB3" w:rsidRDefault="00CE4CB3">
      <w:pPr>
        <w:rPr>
          <w:rFonts w:ascii="Times New Roman" w:eastAsia="Times New Roman" w:hAnsi="Times New Roman" w:cs="Times New Roman"/>
        </w:rPr>
      </w:pPr>
    </w:p>
    <w:p w14:paraId="00000055" w14:textId="642532FC"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We will </w:t>
      </w:r>
      <w:del w:id="72" w:author="Martin Gerdin Wärnberg" w:date="2025-05-28T08:23:00Z" w16du:dateUtc="2025-05-28T06:23:00Z">
        <w:r w:rsidDel="000443E0">
          <w:rPr>
            <w:rFonts w:ascii="Times New Roman" w:eastAsia="Times New Roman" w:hAnsi="Times New Roman" w:cs="Times New Roman"/>
            <w:color w:val="000000"/>
          </w:rPr>
          <w:delText xml:space="preserve">have </w:delText>
        </w:r>
      </w:del>
      <w:ins w:id="73" w:author="Martin Gerdin Wärnberg" w:date="2025-05-28T08:23:00Z" w16du:dateUtc="2025-05-28T06:23:00Z">
        <w:r w:rsidR="000443E0">
          <w:rPr>
            <w:rFonts w:ascii="Times New Roman" w:eastAsia="Times New Roman" w:hAnsi="Times New Roman" w:cs="Times New Roman"/>
            <w:color w:val="000000"/>
          </w:rPr>
          <w:t>include</w:t>
        </w:r>
        <w:r w:rsidR="000443E0">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 xml:space="preserve">a </w:t>
      </w:r>
      <w:r>
        <w:rPr>
          <w:rFonts w:ascii="Times New Roman" w:eastAsia="Times New Roman" w:hAnsi="Times New Roman" w:cs="Times New Roman"/>
        </w:rPr>
        <w:t>total of 30 clusters</w:t>
      </w:r>
      <w:r>
        <w:rPr>
          <w:rFonts w:ascii="Times New Roman" w:eastAsia="Times New Roman" w:hAnsi="Times New Roman" w:cs="Times New Roman"/>
          <w:color w:val="000000"/>
        </w:rPr>
        <w:t xml:space="preserve"> in six batches, </w:t>
      </w:r>
      <w:del w:id="74" w:author="Martin Gerdin Wärnberg" w:date="2025-05-28T08:23:00Z" w16du:dateUtc="2025-05-28T06:23:00Z">
        <w:r w:rsidDel="000443E0">
          <w:rPr>
            <w:rFonts w:ascii="Times New Roman" w:eastAsia="Times New Roman" w:hAnsi="Times New Roman" w:cs="Times New Roman"/>
            <w:color w:val="000000"/>
          </w:rPr>
          <w:delText xml:space="preserve">having </w:delText>
        </w:r>
      </w:del>
      <w:ins w:id="75" w:author="Martin Gerdin Wärnberg" w:date="2025-05-28T08:23:00Z" w16du:dateUtc="2025-05-28T06:23:00Z">
        <w:r w:rsidR="000443E0">
          <w:rPr>
            <w:rFonts w:ascii="Times New Roman" w:eastAsia="Times New Roman" w:hAnsi="Times New Roman" w:cs="Times New Roman"/>
            <w:color w:val="000000"/>
          </w:rPr>
          <w:t>with</w:t>
        </w:r>
        <w:r w:rsidR="000443E0">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 xml:space="preserve">five clusters in each batch. The clusters in each batch will be randomised to one of five implementation sequences, with one </w:t>
      </w:r>
      <w:r w:rsidR="00207000">
        <w:rPr>
          <w:rFonts w:ascii="Times New Roman" w:eastAsia="Times New Roman" w:hAnsi="Times New Roman" w:cs="Times New Roman"/>
          <w:color w:val="000000"/>
        </w:rPr>
        <w:t>cluster</w:t>
      </w:r>
      <w:r>
        <w:rPr>
          <w:rFonts w:ascii="Times New Roman" w:eastAsia="Times New Roman" w:hAnsi="Times New Roman" w:cs="Times New Roman"/>
          <w:color w:val="000000"/>
        </w:rPr>
        <w:t xml:space="preserve"> randomised to each implementation sequence. All clusters will transition through three phases</w:t>
      </w:r>
      <w:ins w:id="76" w:author="Martin Gerdin Wärnberg" w:date="2025-05-28T08:24:00Z" w16du:dateUtc="2025-05-28T06:24:00Z">
        <w:r w:rsidR="000443E0">
          <w:rPr>
            <w:rFonts w:ascii="Times New Roman" w:eastAsia="Times New Roman" w:hAnsi="Times New Roman" w:cs="Times New Roman"/>
            <w:color w:val="000000"/>
          </w:rPr>
          <w:t>:</w:t>
        </w:r>
      </w:ins>
      <w:del w:id="77" w:author="Martin Gerdin Wärnberg" w:date="2025-05-28T08:24:00Z" w16du:dateUtc="2025-05-28T06:24:00Z">
        <w:r w:rsidDel="000443E0">
          <w:rPr>
            <w:rFonts w:ascii="Times New Roman" w:eastAsia="Times New Roman" w:hAnsi="Times New Roman" w:cs="Times New Roman"/>
            <w:color w:val="000000"/>
          </w:rPr>
          <w:delText>,</w:delText>
        </w:r>
      </w:del>
      <w:r>
        <w:rPr>
          <w:rFonts w:ascii="Times New Roman" w:eastAsia="Times New Roman" w:hAnsi="Times New Roman" w:cs="Times New Roman"/>
          <w:color w:val="000000"/>
        </w:rPr>
        <w:t xml:space="preserve"> first</w:t>
      </w:r>
      <w:ins w:id="78" w:author="Martin Gerdin Wärnberg" w:date="2025-05-28T08:24:00Z" w16du:dateUtc="2025-05-28T06:24:00Z">
        <w:r w:rsidR="000443E0">
          <w:rPr>
            <w:rFonts w:ascii="Times New Roman" w:eastAsia="Times New Roman" w:hAnsi="Times New Roman" w:cs="Times New Roman"/>
            <w:color w:val="000000"/>
          </w:rPr>
          <w:t>,</w:t>
        </w:r>
      </w:ins>
      <w:r>
        <w:rPr>
          <w:rFonts w:ascii="Times New Roman" w:eastAsia="Times New Roman" w:hAnsi="Times New Roman" w:cs="Times New Roman"/>
          <w:color w:val="000000"/>
        </w:rPr>
        <w:t xml:space="preserve"> a standard care phase</w:t>
      </w:r>
      <w:ins w:id="79" w:author="Martin Gerdin Wärnberg" w:date="2025-05-28T08:24:00Z" w16du:dateUtc="2025-05-28T06:24:00Z">
        <w:r w:rsidR="000443E0">
          <w:rPr>
            <w:rFonts w:ascii="Times New Roman" w:eastAsia="Times New Roman" w:hAnsi="Times New Roman" w:cs="Times New Roman"/>
            <w:color w:val="000000"/>
          </w:rPr>
          <w:t>;</w:t>
        </w:r>
      </w:ins>
      <w:del w:id="80" w:author="Martin Gerdin Wärnberg" w:date="2025-05-28T08:24:00Z" w16du:dateUtc="2025-05-28T06:24:00Z">
        <w:r w:rsidDel="000443E0">
          <w:rPr>
            <w:rFonts w:ascii="Times New Roman" w:eastAsia="Times New Roman" w:hAnsi="Times New Roman" w:cs="Times New Roman"/>
            <w:color w:val="000000"/>
          </w:rPr>
          <w:delText>,</w:delText>
        </w:r>
      </w:del>
      <w:r>
        <w:rPr>
          <w:rFonts w:ascii="Times New Roman" w:eastAsia="Times New Roman" w:hAnsi="Times New Roman" w:cs="Times New Roman"/>
          <w:color w:val="000000"/>
        </w:rPr>
        <w:t xml:space="preserve"> </w:t>
      </w:r>
      <w:del w:id="81" w:author="Martin Gerdin Wärnberg" w:date="2025-05-28T08:24:00Z" w16du:dateUtc="2025-05-28T06:24:00Z">
        <w:r w:rsidDel="000443E0">
          <w:rPr>
            <w:rFonts w:ascii="Times New Roman" w:eastAsia="Times New Roman" w:hAnsi="Times New Roman" w:cs="Times New Roman"/>
            <w:color w:val="000000"/>
          </w:rPr>
          <w:delText xml:space="preserve">then </w:delText>
        </w:r>
      </w:del>
      <w:ins w:id="82" w:author="Martin Gerdin Wärnberg" w:date="2025-05-28T08:24:00Z" w16du:dateUtc="2025-05-28T06:24:00Z">
        <w:r w:rsidR="000443E0">
          <w:rPr>
            <w:rFonts w:ascii="Times New Roman" w:eastAsia="Times New Roman" w:hAnsi="Times New Roman" w:cs="Times New Roman"/>
            <w:color w:val="000000"/>
          </w:rPr>
          <w:t>second,</w:t>
        </w:r>
        <w:r w:rsidR="000443E0">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 xml:space="preserve">a </w:t>
      </w:r>
      <w:del w:id="83" w:author="Martin Gerdin Wärnberg" w:date="2025-05-28T08:24:00Z" w16du:dateUtc="2025-05-28T06:24:00Z">
        <w:r w:rsidDel="000443E0">
          <w:rPr>
            <w:rFonts w:ascii="Times New Roman" w:eastAsia="Times New Roman" w:hAnsi="Times New Roman" w:cs="Times New Roman"/>
            <w:color w:val="000000"/>
          </w:rPr>
          <w:delText xml:space="preserve">month of </w:delText>
        </w:r>
      </w:del>
      <w:r>
        <w:rPr>
          <w:rFonts w:ascii="Times New Roman" w:eastAsia="Times New Roman" w:hAnsi="Times New Roman" w:cs="Times New Roman"/>
          <w:color w:val="000000"/>
        </w:rPr>
        <w:t xml:space="preserve">transition phase </w:t>
      </w:r>
      <w:ins w:id="84" w:author="Martin Gerdin Wärnberg" w:date="2025-05-28T08:24:00Z" w16du:dateUtc="2025-05-28T06:24:00Z">
        <w:r w:rsidR="000443E0">
          <w:rPr>
            <w:rFonts w:ascii="Times New Roman" w:eastAsia="Times New Roman" w:hAnsi="Times New Roman" w:cs="Times New Roman"/>
            <w:color w:val="000000"/>
          </w:rPr>
          <w:t xml:space="preserve">lasting one month </w:t>
        </w:r>
      </w:ins>
      <w:r>
        <w:rPr>
          <w:rFonts w:ascii="Times New Roman" w:eastAsia="Times New Roman" w:hAnsi="Times New Roman" w:cs="Times New Roman"/>
          <w:color w:val="000000"/>
        </w:rPr>
        <w:t xml:space="preserve">during which the ATLS® training </w:t>
      </w:r>
      <w:del w:id="85" w:author="Martin Gerdin Wärnberg" w:date="2025-05-28T08:24:00Z" w16du:dateUtc="2025-05-28T06:24:00Z">
        <w:r w:rsidDel="000443E0">
          <w:rPr>
            <w:rFonts w:ascii="Times New Roman" w:eastAsia="Times New Roman" w:hAnsi="Times New Roman" w:cs="Times New Roman"/>
            <w:color w:val="000000"/>
          </w:rPr>
          <w:delText>is to</w:delText>
        </w:r>
      </w:del>
      <w:ins w:id="86" w:author="Martin Gerdin Wärnberg" w:date="2025-05-28T08:24:00Z" w16du:dateUtc="2025-05-28T06:24:00Z">
        <w:r w:rsidR="000443E0">
          <w:rPr>
            <w:rFonts w:ascii="Times New Roman" w:eastAsia="Times New Roman" w:hAnsi="Times New Roman" w:cs="Times New Roman"/>
            <w:color w:val="000000"/>
          </w:rPr>
          <w:t>wi</w:t>
        </w:r>
      </w:ins>
      <w:ins w:id="87" w:author="Martin Gerdin Wärnberg" w:date="2025-05-28T08:25:00Z" w16du:dateUtc="2025-05-28T06:25:00Z">
        <w:r w:rsidR="000443E0">
          <w:rPr>
            <w:rFonts w:ascii="Times New Roman" w:eastAsia="Times New Roman" w:hAnsi="Times New Roman" w:cs="Times New Roman"/>
            <w:color w:val="000000"/>
          </w:rPr>
          <w:t>ll</w:t>
        </w:r>
      </w:ins>
      <w:r>
        <w:rPr>
          <w:rFonts w:ascii="Times New Roman" w:eastAsia="Times New Roman" w:hAnsi="Times New Roman" w:cs="Times New Roman"/>
          <w:color w:val="000000"/>
        </w:rPr>
        <w:t xml:space="preserve"> be delivered to the physicians</w:t>
      </w:r>
      <w:ins w:id="88" w:author="Martin Gerdin Wärnberg" w:date="2025-05-28T08:25:00Z" w16du:dateUtc="2025-05-28T06:25:00Z">
        <w:r w:rsidR="000443E0">
          <w:rPr>
            <w:rFonts w:ascii="Times New Roman" w:eastAsia="Times New Roman" w:hAnsi="Times New Roman" w:cs="Times New Roman"/>
            <w:color w:val="000000"/>
          </w:rPr>
          <w:t>;</w:t>
        </w:r>
      </w:ins>
      <w:r>
        <w:rPr>
          <w:rFonts w:ascii="Times New Roman" w:eastAsia="Times New Roman" w:hAnsi="Times New Roman" w:cs="Times New Roman"/>
          <w:color w:val="000000"/>
        </w:rPr>
        <w:t xml:space="preserve"> and </w:t>
      </w:r>
      <w:del w:id="89" w:author="Martin Gerdin Wärnberg" w:date="2025-05-28T08:25:00Z" w16du:dateUtc="2025-05-28T06:25:00Z">
        <w:r w:rsidDel="000443E0">
          <w:rPr>
            <w:rFonts w:ascii="Times New Roman" w:eastAsia="Times New Roman" w:hAnsi="Times New Roman" w:cs="Times New Roman"/>
            <w:color w:val="000000"/>
          </w:rPr>
          <w:delText>lastly</w:delText>
        </w:r>
      </w:del>
      <w:ins w:id="90" w:author="Martin Gerdin Wärnberg" w:date="2025-05-28T08:25:00Z" w16du:dateUtc="2025-05-28T06:25:00Z">
        <w:r w:rsidR="000443E0">
          <w:rPr>
            <w:rFonts w:ascii="Times New Roman" w:eastAsia="Times New Roman" w:hAnsi="Times New Roman" w:cs="Times New Roman"/>
            <w:color w:val="000000"/>
          </w:rPr>
          <w:t>finally</w:t>
        </w:r>
      </w:ins>
      <w:r>
        <w:rPr>
          <w:rFonts w:ascii="Times New Roman" w:eastAsia="Times New Roman" w:hAnsi="Times New Roman" w:cs="Times New Roman"/>
          <w:color w:val="000000"/>
        </w:rPr>
        <w:t xml:space="preserve">, the intervention phase. The </w:t>
      </w:r>
      <w:del w:id="91" w:author="Martin Gerdin Wärnberg" w:date="2025-05-28T08:25:00Z" w16du:dateUtc="2025-05-28T06:25:00Z">
        <w:r w:rsidDel="000443E0">
          <w:rPr>
            <w:rFonts w:ascii="Times New Roman" w:eastAsia="Times New Roman" w:hAnsi="Times New Roman" w:cs="Times New Roman"/>
            <w:color w:val="000000"/>
          </w:rPr>
          <w:delText xml:space="preserve">overall </w:delText>
        </w:r>
      </w:del>
      <w:r>
        <w:rPr>
          <w:rFonts w:ascii="Times New Roman" w:eastAsia="Times New Roman" w:hAnsi="Times New Roman" w:cs="Times New Roman"/>
          <w:color w:val="000000"/>
        </w:rPr>
        <w:t xml:space="preserve">period of participant </w:t>
      </w:r>
      <w:del w:id="92" w:author="Martin Gerdin Wärnberg" w:date="2025-05-28T08:25:00Z" w16du:dateUtc="2025-05-28T06:25:00Z">
        <w:r w:rsidDel="000443E0">
          <w:rPr>
            <w:rFonts w:ascii="Times New Roman" w:eastAsia="Times New Roman" w:hAnsi="Times New Roman" w:cs="Times New Roman"/>
            <w:color w:val="000000"/>
          </w:rPr>
          <w:delText xml:space="preserve">recruitment </w:delText>
        </w:r>
      </w:del>
      <w:ins w:id="93" w:author="Martin Gerdin Wärnberg" w:date="2025-05-28T08:25:00Z" w16du:dateUtc="2025-05-28T06:25:00Z">
        <w:r w:rsidR="000443E0">
          <w:rPr>
            <w:rFonts w:ascii="Times New Roman" w:eastAsia="Times New Roman" w:hAnsi="Times New Roman" w:cs="Times New Roman"/>
            <w:color w:val="000000"/>
          </w:rPr>
          <w:t>inclusion</w:t>
        </w:r>
        <w:r w:rsidR="000443E0">
          <w:rPr>
            <w:rFonts w:ascii="Times New Roman" w:eastAsia="Times New Roman" w:hAnsi="Times New Roman" w:cs="Times New Roman"/>
            <w:color w:val="000000"/>
          </w:rPr>
          <w:t xml:space="preserve"> </w:t>
        </w:r>
      </w:ins>
      <w:r w:rsidR="00207000">
        <w:rPr>
          <w:rFonts w:ascii="Times New Roman" w:eastAsia="Times New Roman" w:hAnsi="Times New Roman" w:cs="Times New Roman"/>
          <w:color w:val="000000"/>
        </w:rPr>
        <w:t xml:space="preserve">(within any cluster) </w:t>
      </w:r>
      <w:r>
        <w:rPr>
          <w:rFonts w:ascii="Times New Roman" w:eastAsia="Times New Roman" w:hAnsi="Times New Roman" w:cs="Times New Roman"/>
          <w:color w:val="000000"/>
        </w:rPr>
        <w:t xml:space="preserve">will last for a total of 13 months. The duration of </w:t>
      </w:r>
      <w:ins w:id="94" w:author="Martin Gerdin Wärnberg" w:date="2025-05-28T08:25:00Z" w16du:dateUtc="2025-05-28T06:25:00Z">
        <w:r w:rsidR="000443E0">
          <w:rPr>
            <w:rFonts w:ascii="Times New Roman" w:eastAsia="Times New Roman" w:hAnsi="Times New Roman" w:cs="Times New Roman"/>
            <w:color w:val="000000"/>
          </w:rPr>
          <w:t xml:space="preserve">the </w:t>
        </w:r>
      </w:ins>
      <w:r>
        <w:rPr>
          <w:rFonts w:ascii="Times New Roman" w:eastAsia="Times New Roman" w:hAnsi="Times New Roman" w:cs="Times New Roman"/>
          <w:color w:val="000000"/>
        </w:rPr>
        <w:t>standard care and intervention phase</w:t>
      </w:r>
      <w:ins w:id="95" w:author="Martin Gerdin Wärnberg" w:date="2025-05-28T08:25:00Z" w16du:dateUtc="2025-05-28T06:25:00Z">
        <w:r w:rsidR="000443E0">
          <w:rPr>
            <w:rFonts w:ascii="Times New Roman" w:eastAsia="Times New Roman" w:hAnsi="Times New Roman" w:cs="Times New Roman"/>
            <w:color w:val="000000"/>
          </w:rPr>
          <w:t>s</w:t>
        </w:r>
      </w:ins>
      <w:r>
        <w:rPr>
          <w:rFonts w:ascii="Times New Roman" w:eastAsia="Times New Roman" w:hAnsi="Times New Roman" w:cs="Times New Roman"/>
          <w:color w:val="000000"/>
        </w:rPr>
        <w:t xml:space="preserve"> will be determined by the implementation sequence.</w:t>
      </w:r>
    </w:p>
    <w:p w14:paraId="57DEDAD9" w14:textId="77777777" w:rsidR="00892A39" w:rsidRPr="00892A39" w:rsidRDefault="00892A39">
      <w:pPr>
        <w:rPr>
          <w:rFonts w:ascii="Times New Roman" w:eastAsia="Times New Roman" w:hAnsi="Times New Roman" w:cs="Times New Roman"/>
          <w:color w:val="000000"/>
        </w:rPr>
      </w:pPr>
    </w:p>
    <w:p w14:paraId="799BEAEA" w14:textId="31A99B6D" w:rsidR="00892A39" w:rsidRPr="00892A39" w:rsidRDefault="000443E0">
      <w:pPr>
        <w:rPr>
          <w:rFonts w:ascii="Times New Roman" w:hAnsi="Times New Roman" w:cs="Times New Roman"/>
          <w:lang w:val="en-SE"/>
        </w:rPr>
      </w:pPr>
      <w:ins w:id="96" w:author="Martin Gerdin Wärnberg" w:date="2025-05-28T08:25:00Z" w16du:dateUtc="2025-05-28T06:25:00Z">
        <w:r>
          <w:rPr>
            <w:rFonts w:ascii="Times New Roman" w:hAnsi="Times New Roman" w:cs="Times New Roman"/>
            <w:lang w:val="en-SE"/>
          </w:rPr>
          <w:t xml:space="preserve">We will nest a staircase design within </w:t>
        </w:r>
      </w:ins>
      <w:del w:id="97" w:author="Martin Gerdin Wärnberg" w:date="2025-05-28T08:26:00Z" w16du:dateUtc="2025-05-28T06:26:00Z">
        <w:r w:rsidR="00892A39" w:rsidRPr="00892A39" w:rsidDel="000443E0">
          <w:rPr>
            <w:rFonts w:ascii="Times New Roman" w:hAnsi="Times New Roman" w:cs="Times New Roman"/>
            <w:lang w:val="en-SE"/>
          </w:rPr>
          <w:delText xml:space="preserve">Within </w:delText>
        </w:r>
      </w:del>
      <w:r w:rsidR="00892A39" w:rsidRPr="00892A39">
        <w:rPr>
          <w:rFonts w:ascii="Times New Roman" w:hAnsi="Times New Roman" w:cs="Times New Roman"/>
          <w:lang w:val="en-SE"/>
        </w:rPr>
        <w:t>the main stepped-wedge design</w:t>
      </w:r>
      <w:del w:id="98" w:author="Martin Gerdin Wärnberg" w:date="2025-05-28T08:26:00Z" w16du:dateUtc="2025-05-28T06:26:00Z">
        <w:r w:rsidR="00892A39" w:rsidRPr="00892A39" w:rsidDel="000443E0">
          <w:rPr>
            <w:rFonts w:ascii="Times New Roman" w:hAnsi="Times New Roman" w:cs="Times New Roman"/>
            <w:lang w:val="en-SE"/>
          </w:rPr>
          <w:delText xml:space="preserve">, we will nest a staircase </w:delText>
        </w:r>
        <w:r w:rsidR="00892A39" w:rsidRPr="00892A39" w:rsidDel="000443E0">
          <w:rPr>
            <w:rFonts w:ascii="Times New Roman" w:hAnsi="Times New Roman" w:cs="Times New Roman"/>
            <w:lang w:val="en-SE"/>
          </w:rPr>
          <w:lastRenderedPageBreak/>
          <w:delText>design</w:delText>
        </w:r>
      </w:del>
      <w:r w:rsidR="00892A39" w:rsidRPr="00892A39">
        <w:rPr>
          <w:rFonts w:ascii="Times New Roman" w:hAnsi="Times New Roman" w:cs="Times New Roman"/>
          <w:lang w:val="en-SE"/>
        </w:rPr>
        <w:t xml:space="preserve"> to measure a range of secondary outcomes (see </w:t>
      </w:r>
      <w:r w:rsidR="00892A39">
        <w:rPr>
          <w:rFonts w:ascii="Times New Roman" w:hAnsi="Times New Roman" w:cs="Times New Roman"/>
          <w:lang w:val="en-SE"/>
        </w:rPr>
        <w:t>Figure 2</w:t>
      </w:r>
      <w:r w:rsidR="00892A39" w:rsidRPr="00892A39">
        <w:rPr>
          <w:rFonts w:ascii="Times New Roman" w:hAnsi="Times New Roman" w:cs="Times New Roman"/>
          <w:lang w:val="en-SE"/>
        </w:rPr>
        <w:t>)</w:t>
      </w:r>
      <w:r w:rsidR="005A432D">
        <w:rPr>
          <w:rFonts w:ascii="Times New Roman" w:hAnsi="Times New Roman" w:cs="Times New Roman"/>
          <w:lang w:val="en-SE"/>
        </w:rPr>
        <w:t xml:space="preserve"> </w:t>
      </w:r>
      <w:r w:rsidR="00D45C55">
        <w:rPr>
          <w:rFonts w:ascii="Times New Roman" w:hAnsi="Times New Roman" w:cs="Times New Roman"/>
          <w:lang w:val="en-SE"/>
        </w:rPr>
        <w:fldChar w:fldCharType="begin"/>
      </w:r>
      <w:r w:rsidR="00D45C55">
        <w:rPr>
          <w:rFonts w:ascii="Times New Roman" w:hAnsi="Times New Roman" w:cs="Times New Roman"/>
          <w:lang w:val="en-SE"/>
        </w:rPr>
        <w:instrText xml:space="preserve"> ADDIN ZOTERO_ITEM CSL_CITATION {"citationID":"ECv5GUx0","properties":{"formattedCitation":"(34)","plainCitation":"(34)","noteIndex":0},"citationItems":[{"id":2315,"uris":["http://zotero.org/users/6304864/items/IN62KXRF"],"itemData":{"id":2315,"type":"article-journal","abstract":"This article introduces the ‘staircase’ design, derived from the zigzag pattern of steps along the diagonal of a stepped wedge design schematic where clusters switch from control to intervention conditions. Unlike a complete stepped wedge design where all participating clusters must collect and provide data for the entire trial duration, clusters in a staircase design are only required to be involved and collect data for a limited number of pre- and post-switch periods. This could alleviate some of the burden on participating clusters, encouraging involvement in the trial and reducing the likelihood of attrition. Staircase designs are already being implemented, although in the absence of a dedicated methodology, approaches to sample size and power calculations have been inconsistent. We provide expressions for the variance of the treatment effect estimator when a linear mixed model for an outcome is assumed for the analysis of staircase designs in order to enable appropriate sample size and power calculations. These include explicit variance expressions for basic staircase designs with one pre- and one post-switch measurement period. We show how the variance of the treatment effect estimator is related to key design parameters and demonstrate power calculations for examples based on a real trial.","container-title":"Statistical Methods in Medical Research","DOI":"10.1177/09622802231202364","ISSN":"0962-2802","issue":"1","journalAbbreviation":"Stat Methods Med Res","language":"EN","note":"publisher: SAGE Publications Ltd STM","page":"24-41","source":"SAGE Journals","title":"The staircase cluster randomised trial design: A pragmatic alternative to the stepped wedge","title-short":"The staircase cluster randomised trial design","volume":"33","author":[{"family":"Grantham","given":"Kelsey L"},{"family":"Forbes","given":"Andrew B"},{"family":"Hooper","given":"Richard"},{"family":"Kasza","given":"Jessica"}],"issued":{"date-parts":[["2024",1,1]]}}}],"schema":"https://github.com/citation-style-language/schema/raw/master/csl-citation.json"} </w:instrText>
      </w:r>
      <w:r w:rsidR="00D45C55">
        <w:rPr>
          <w:rFonts w:ascii="Times New Roman" w:hAnsi="Times New Roman" w:cs="Times New Roman"/>
          <w:lang w:val="en-SE"/>
        </w:rPr>
        <w:fldChar w:fldCharType="separate"/>
      </w:r>
      <w:r w:rsidR="00D45C55">
        <w:rPr>
          <w:rFonts w:ascii="Times New Roman" w:hAnsi="Times New Roman" w:cs="Times New Roman"/>
          <w:noProof/>
          <w:lang w:val="en-SE"/>
        </w:rPr>
        <w:t>(34)</w:t>
      </w:r>
      <w:r w:rsidR="00D45C55">
        <w:rPr>
          <w:rFonts w:ascii="Times New Roman" w:hAnsi="Times New Roman" w:cs="Times New Roman"/>
          <w:lang w:val="en-SE"/>
        </w:rPr>
        <w:fldChar w:fldCharType="end"/>
      </w:r>
      <w:r w:rsidR="00892A39" w:rsidRPr="00892A39">
        <w:rPr>
          <w:rFonts w:ascii="Times New Roman" w:hAnsi="Times New Roman" w:cs="Times New Roman"/>
          <w:lang w:val="en-SE"/>
        </w:rPr>
        <w:t xml:space="preserve">. The staircase design will include a random subset of patients </w:t>
      </w:r>
      <w:del w:id="99" w:author="Martin Gerdin Wärnberg" w:date="2025-05-28T08:26:00Z" w16du:dateUtc="2025-05-28T06:26:00Z">
        <w:r w:rsidR="00892A39" w:rsidRPr="00892A39" w:rsidDel="000443E0">
          <w:rPr>
            <w:rFonts w:ascii="Times New Roman" w:hAnsi="Times New Roman" w:cs="Times New Roman"/>
            <w:lang w:val="en-SE"/>
          </w:rPr>
          <w:delText xml:space="preserve">presenting </w:delText>
        </w:r>
      </w:del>
      <w:ins w:id="100" w:author="Martin Gerdin Wärnberg" w:date="2025-05-28T08:26:00Z" w16du:dateUtc="2025-05-28T06:26:00Z">
        <w:r>
          <w:rPr>
            <w:rFonts w:ascii="Times New Roman" w:hAnsi="Times New Roman" w:cs="Times New Roman"/>
            <w:lang w:val="en-SE"/>
          </w:rPr>
          <w:t>who present</w:t>
        </w:r>
        <w:r w:rsidRPr="00892A39">
          <w:rPr>
            <w:rFonts w:ascii="Times New Roman" w:hAnsi="Times New Roman" w:cs="Times New Roman"/>
            <w:lang w:val="en-SE"/>
          </w:rPr>
          <w:t xml:space="preserve"> </w:t>
        </w:r>
      </w:ins>
      <w:r w:rsidR="00892A39" w:rsidRPr="00892A39">
        <w:rPr>
          <w:rFonts w:ascii="Times New Roman" w:hAnsi="Times New Roman" w:cs="Times New Roman"/>
          <w:lang w:val="en-SE"/>
        </w:rPr>
        <w:t xml:space="preserve">during the three months preceding </w:t>
      </w:r>
      <w:del w:id="101" w:author="Martin Gerdin Wärnberg" w:date="2025-05-28T08:26:00Z" w16du:dateUtc="2025-05-28T06:26:00Z">
        <w:r w:rsidR="00892A39" w:rsidRPr="00892A39" w:rsidDel="000443E0">
          <w:rPr>
            <w:rFonts w:ascii="Times New Roman" w:hAnsi="Times New Roman" w:cs="Times New Roman"/>
            <w:lang w:val="en-SE"/>
          </w:rPr>
          <w:delText xml:space="preserve">the transition phase, </w:delText>
        </w:r>
      </w:del>
      <w:r w:rsidR="00892A39" w:rsidRPr="00892A39">
        <w:rPr>
          <w:rFonts w:ascii="Times New Roman" w:hAnsi="Times New Roman" w:cs="Times New Roman"/>
          <w:lang w:val="en-SE"/>
        </w:rPr>
        <w:t>and the three months following the transition phase.</w:t>
      </w:r>
    </w:p>
    <w:p w14:paraId="00000056" w14:textId="1D2B4E67" w:rsidR="00CE4CB3" w:rsidRDefault="00CE4CB3">
      <w:pPr>
        <w:spacing w:line="252" w:lineRule="auto"/>
        <w:ind w:right="267"/>
        <w:rPr>
          <w:rFonts w:ascii="Times New Roman" w:eastAsia="Times New Roman" w:hAnsi="Times New Roman" w:cs="Times New Roman"/>
          <w:color w:val="000000"/>
        </w:rPr>
      </w:pPr>
    </w:p>
    <w:p w14:paraId="42D00A72" w14:textId="4961546C" w:rsidR="00892A39" w:rsidRDefault="00892A39">
      <w:pPr>
        <w:spacing w:line="252" w:lineRule="auto"/>
        <w:ind w:right="267"/>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35F089ED" wp14:editId="33A54791">
            <wp:extent cx="5397500" cy="3225800"/>
            <wp:effectExtent l="0" t="0" r="0" b="0"/>
            <wp:docPr id="641952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52518" name="Picture 6419525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7500" cy="3225800"/>
                    </a:xfrm>
                    <a:prstGeom prst="rect">
                      <a:avLst/>
                    </a:prstGeom>
                  </pic:spPr>
                </pic:pic>
              </a:graphicData>
            </a:graphic>
          </wp:inline>
        </w:drawing>
      </w:r>
    </w:p>
    <w:p w14:paraId="00000057" w14:textId="77777777" w:rsidR="00CE4CB3" w:rsidRDefault="00391F2E">
      <w:pPr>
        <w:spacing w:before="46"/>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00000058" w14:textId="77777777" w:rsidR="00CE4CB3" w:rsidRDefault="00391F2E">
      <w:pPr>
        <w:spacing w:before="1" w:line="254" w:lineRule="auto"/>
        <w:ind w:left="1056" w:right="304" w:hanging="931"/>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Figure 1: </w:t>
      </w:r>
      <w:r>
        <w:rPr>
          <w:rFonts w:ascii="Times New Roman" w:eastAsia="Times New Roman" w:hAnsi="Times New Roman" w:cs="Times New Roman"/>
          <w:color w:val="000000"/>
          <w:sz w:val="20"/>
          <w:szCs w:val="20"/>
        </w:rPr>
        <w:t>Trial design. Lines represent the duration of patient enrolment across clusters and phases. Clusters will be sequentially allocated to a batch based on when they enter the study. Within each batch clusters will then be randomised to an intervention implementation sequence.</w:t>
      </w:r>
    </w:p>
    <w:p w14:paraId="00000059" w14:textId="77777777" w:rsidR="00CE4CB3" w:rsidRDefault="00CE4CB3">
      <w:pPr>
        <w:rPr>
          <w:rFonts w:ascii="Times New Roman" w:eastAsia="Times New Roman" w:hAnsi="Times New Roman" w:cs="Times New Roman"/>
          <w:color w:val="000000"/>
        </w:rPr>
      </w:pPr>
    </w:p>
    <w:p w14:paraId="58EE7B7D" w14:textId="44604362" w:rsidR="00892A39" w:rsidRDefault="00892A39">
      <w:pP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3C05E0F7" wp14:editId="53F686FC">
            <wp:extent cx="5397500" cy="3225800"/>
            <wp:effectExtent l="0" t="0" r="0" b="0"/>
            <wp:docPr id="1359493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93987" name="Picture 135949398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7500" cy="3225800"/>
                    </a:xfrm>
                    <a:prstGeom prst="rect">
                      <a:avLst/>
                    </a:prstGeom>
                  </pic:spPr>
                </pic:pic>
              </a:graphicData>
            </a:graphic>
          </wp:inline>
        </w:drawing>
      </w:r>
    </w:p>
    <w:p w14:paraId="1E702075" w14:textId="0BCBEBAA" w:rsidR="00892A39" w:rsidRDefault="00892A39">
      <w:pPr>
        <w:rPr>
          <w:rFonts w:ascii="Times New Roman" w:eastAsia="Times New Roman" w:hAnsi="Times New Roman" w:cs="Times New Roman"/>
          <w:color w:val="000000"/>
          <w:sz w:val="20"/>
          <w:szCs w:val="20"/>
          <w:lang w:val="en-SE"/>
        </w:rPr>
      </w:pPr>
      <w:r w:rsidRPr="00892A39">
        <w:rPr>
          <w:rFonts w:ascii="Times New Roman" w:eastAsia="Times New Roman" w:hAnsi="Times New Roman" w:cs="Times New Roman"/>
          <w:b/>
          <w:bCs/>
          <w:color w:val="000000"/>
          <w:sz w:val="20"/>
          <w:szCs w:val="20"/>
        </w:rPr>
        <w:t>Figure 2:</w:t>
      </w:r>
      <w:r w:rsidRPr="00892A39">
        <w:rPr>
          <w:rFonts w:ascii="Times New Roman" w:eastAsia="Times New Roman" w:hAnsi="Times New Roman" w:cs="Times New Roman"/>
          <w:color w:val="000000"/>
          <w:sz w:val="20"/>
          <w:szCs w:val="20"/>
        </w:rPr>
        <w:t xml:space="preserve"> </w:t>
      </w:r>
      <w:r w:rsidRPr="00892A39">
        <w:rPr>
          <w:rFonts w:ascii="Times New Roman" w:eastAsia="Times New Roman" w:hAnsi="Times New Roman" w:cs="Times New Roman"/>
          <w:color w:val="000000"/>
          <w:sz w:val="20"/>
          <w:szCs w:val="20"/>
          <w:lang w:val="en-SE"/>
        </w:rPr>
        <w:t>Nested staircase design. The design includes a random subset of patients presenting during the three months preceding the transition phase, and the three months following the transition phase.</w:t>
      </w:r>
    </w:p>
    <w:p w14:paraId="2B643D86" w14:textId="77777777" w:rsidR="001B1D96" w:rsidRDefault="001B1D96">
      <w:pPr>
        <w:rPr>
          <w:rFonts w:ascii="Times New Roman" w:eastAsia="Times New Roman" w:hAnsi="Times New Roman" w:cs="Times New Roman"/>
          <w:color w:val="000000"/>
          <w:sz w:val="20"/>
          <w:szCs w:val="20"/>
          <w:lang w:val="en-SE"/>
        </w:rPr>
      </w:pPr>
    </w:p>
    <w:p w14:paraId="6EE31E17" w14:textId="34490D3A" w:rsidR="001B1D96" w:rsidRDefault="001B1D96" w:rsidP="001B1D96">
      <w:pPr>
        <w:pStyle w:val="Heading2"/>
        <w:rPr>
          <w:lang w:val="en-SE"/>
        </w:rPr>
      </w:pPr>
      <w:r>
        <w:rPr>
          <w:lang w:val="en-SE"/>
        </w:rPr>
        <w:t>Design justification</w:t>
      </w:r>
    </w:p>
    <w:p w14:paraId="05FC3F52" w14:textId="61F68818" w:rsidR="001B1D96" w:rsidRPr="001B1D96" w:rsidRDefault="001B1D96" w:rsidP="001B1D96">
      <w:pPr>
        <w:rPr>
          <w:rFonts w:ascii="Times New Roman" w:hAnsi="Times New Roman" w:cs="Times New Roman"/>
          <w:lang w:val="en-SE"/>
        </w:rPr>
      </w:pPr>
      <w:r w:rsidRPr="001B1D96">
        <w:rPr>
          <w:rFonts w:ascii="Times New Roman" w:hAnsi="Times New Roman" w:cs="Times New Roman"/>
          <w:lang w:val="en-SE"/>
        </w:rPr>
        <w:t xml:space="preserve">We use </w:t>
      </w:r>
      <w:del w:id="102" w:author="Martin Gerdin Wärnberg" w:date="2025-05-28T08:27:00Z" w16du:dateUtc="2025-05-28T06:27:00Z">
        <w:r w:rsidRPr="001B1D96" w:rsidDel="000443E0">
          <w:rPr>
            <w:rFonts w:ascii="Times New Roman" w:hAnsi="Times New Roman" w:cs="Times New Roman"/>
            <w:lang w:val="en-SE"/>
          </w:rPr>
          <w:delText xml:space="preserve">the </w:delText>
        </w:r>
      </w:del>
      <w:ins w:id="103" w:author="Martin Gerdin Wärnberg" w:date="2025-05-28T08:27:00Z" w16du:dateUtc="2025-05-28T06:27:00Z">
        <w:r w:rsidR="000443E0">
          <w:rPr>
            <w:rFonts w:ascii="Times New Roman" w:hAnsi="Times New Roman" w:cs="Times New Roman"/>
            <w:lang w:val="en-SE"/>
          </w:rPr>
          <w:t>a</w:t>
        </w:r>
        <w:r w:rsidR="000443E0" w:rsidRPr="001B1D96">
          <w:rPr>
            <w:rFonts w:ascii="Times New Roman" w:hAnsi="Times New Roman" w:cs="Times New Roman"/>
            <w:lang w:val="en-SE"/>
          </w:rPr>
          <w:t xml:space="preserve"> </w:t>
        </w:r>
      </w:ins>
      <w:r w:rsidRPr="001B1D96">
        <w:rPr>
          <w:rFonts w:ascii="Times New Roman" w:hAnsi="Times New Roman" w:cs="Times New Roman"/>
          <w:lang w:val="en-SE"/>
        </w:rPr>
        <w:t xml:space="preserve">cluster randomised design because the intervention cannot be randomised at the individual patient level. We use </w:t>
      </w:r>
      <w:del w:id="104" w:author="Martin Gerdin Wärnberg" w:date="2025-05-28T08:27:00Z" w16du:dateUtc="2025-05-28T06:27:00Z">
        <w:r w:rsidRPr="001B1D96" w:rsidDel="000443E0">
          <w:rPr>
            <w:rFonts w:ascii="Times New Roman" w:hAnsi="Times New Roman" w:cs="Times New Roman"/>
            <w:lang w:val="en-SE"/>
          </w:rPr>
          <w:delText xml:space="preserve">the </w:delText>
        </w:r>
      </w:del>
      <w:ins w:id="105" w:author="Martin Gerdin Wärnberg" w:date="2025-05-28T08:27:00Z" w16du:dateUtc="2025-05-28T06:27:00Z">
        <w:r w:rsidR="000443E0">
          <w:rPr>
            <w:rFonts w:ascii="Times New Roman" w:hAnsi="Times New Roman" w:cs="Times New Roman"/>
            <w:lang w:val="en-SE"/>
          </w:rPr>
          <w:t>a</w:t>
        </w:r>
        <w:r w:rsidR="000443E0" w:rsidRPr="001B1D96">
          <w:rPr>
            <w:rFonts w:ascii="Times New Roman" w:hAnsi="Times New Roman" w:cs="Times New Roman"/>
            <w:lang w:val="en-SE"/>
          </w:rPr>
          <w:t xml:space="preserve"> </w:t>
        </w:r>
      </w:ins>
      <w:r w:rsidRPr="001B1D96">
        <w:rPr>
          <w:rFonts w:ascii="Times New Roman" w:hAnsi="Times New Roman" w:cs="Times New Roman"/>
          <w:lang w:val="en-SE"/>
        </w:rPr>
        <w:t xml:space="preserve">stepped-wedge design for two reasons. First, this design is statistically more efficient than the parallel cluster design when the number of clusters is limited </w:t>
      </w:r>
      <w:r>
        <w:rPr>
          <w:rFonts w:ascii="Times New Roman" w:hAnsi="Times New Roman" w:cs="Times New Roman"/>
          <w:lang w:val="en-SE"/>
        </w:rPr>
        <w:fldChar w:fldCharType="begin"/>
      </w:r>
      <w:r w:rsidR="00D45C55">
        <w:rPr>
          <w:rFonts w:ascii="Times New Roman" w:hAnsi="Times New Roman" w:cs="Times New Roman"/>
          <w:lang w:val="en-SE"/>
        </w:rPr>
        <w:instrText xml:space="preserve"> ADDIN ZOTERO_ITEM CSL_CITATION {"citationID":"VxMv2im6","properties":{"formattedCitation":"(35)","plainCitation":"(35)","noteIndex":0},"citationItems":[{"id":77,"uris":["http://zotero.org/users/6304864/items/AX2XH8HK"],"itemData":{"id":77,"type":"article-journal","container-title":"International Journal of Epidemiology","DOI":"10.1093/ije/dyaa077","ISSN":"1464-3685","issue":"3","note":"publisher: Oxford University Press (OUP)","page":"1043–1052","title":"Reflection on modern methods: when is a stepped-wedge cluster randomized trial a good study design choice?","volume":"49","author":[{"family":"Hemming","given":"Karla"},{"family":"Taljaard","given":"Monica"}],"issued":{"date-parts":[["2020",5]]}}}],"schema":"https://github.com/citation-style-language/schema/raw/master/csl-citation.json"} </w:instrText>
      </w:r>
      <w:r>
        <w:rPr>
          <w:rFonts w:ascii="Times New Roman" w:hAnsi="Times New Roman" w:cs="Times New Roman"/>
          <w:lang w:val="en-SE"/>
        </w:rPr>
        <w:fldChar w:fldCharType="separate"/>
      </w:r>
      <w:r w:rsidR="00D45C55">
        <w:rPr>
          <w:rFonts w:ascii="Times New Roman" w:hAnsi="Times New Roman" w:cs="Times New Roman"/>
          <w:noProof/>
          <w:lang w:val="en-SE"/>
        </w:rPr>
        <w:t>(35)</w:t>
      </w:r>
      <w:r>
        <w:rPr>
          <w:rFonts w:ascii="Times New Roman" w:hAnsi="Times New Roman" w:cs="Times New Roman"/>
          <w:lang w:val="en-SE"/>
        </w:rPr>
        <w:fldChar w:fldCharType="end"/>
      </w:r>
      <w:r w:rsidRPr="001B1D96">
        <w:rPr>
          <w:rFonts w:ascii="Times New Roman" w:hAnsi="Times New Roman" w:cs="Times New Roman"/>
          <w:lang w:val="en-SE"/>
        </w:rPr>
        <w:t xml:space="preserve">. In this trial, the number of clusters is limited because of the costs associated with ATLS® training and the available </w:t>
      </w:r>
      <w:r w:rsidRPr="001B1D96">
        <w:rPr>
          <w:rFonts w:ascii="Times New Roman" w:hAnsi="Times New Roman" w:cs="Times New Roman"/>
          <w:lang w:val="en-SE"/>
        </w:rPr>
        <w:lastRenderedPageBreak/>
        <w:t xml:space="preserve">slots for ATLS® training in India. Second, the stepped-wedge design is likely to </w:t>
      </w:r>
      <w:del w:id="106" w:author="Martin Gerdin Wärnberg" w:date="2025-05-28T08:27:00Z" w16du:dateUtc="2025-05-28T06:27:00Z">
        <w:r w:rsidRPr="001B1D96" w:rsidDel="000443E0">
          <w:rPr>
            <w:rFonts w:ascii="Times New Roman" w:hAnsi="Times New Roman" w:cs="Times New Roman"/>
            <w:lang w:val="en-SE"/>
          </w:rPr>
          <w:delText xml:space="preserve">enhance </w:delText>
        </w:r>
      </w:del>
      <w:ins w:id="107" w:author="Martin Gerdin Wärnberg" w:date="2025-05-28T08:27:00Z" w16du:dateUtc="2025-05-28T06:27:00Z">
        <w:r w:rsidR="000443E0">
          <w:rPr>
            <w:rFonts w:ascii="Times New Roman" w:hAnsi="Times New Roman" w:cs="Times New Roman"/>
            <w:lang w:val="en-SE"/>
          </w:rPr>
          <w:t>increase</w:t>
        </w:r>
        <w:r w:rsidR="000443E0" w:rsidRPr="001B1D96">
          <w:rPr>
            <w:rFonts w:ascii="Times New Roman" w:hAnsi="Times New Roman" w:cs="Times New Roman"/>
            <w:lang w:val="en-SE"/>
          </w:rPr>
          <w:t xml:space="preserve"> </w:t>
        </w:r>
      </w:ins>
      <w:r w:rsidRPr="001B1D96">
        <w:rPr>
          <w:rFonts w:ascii="Times New Roman" w:hAnsi="Times New Roman" w:cs="Times New Roman"/>
          <w:lang w:val="en-SE"/>
        </w:rPr>
        <w:t xml:space="preserve">participation and engagement because all clusters receive the intervention. The batched stepped-wedge design further improves feasibility as it does not require all clusters to start at the same time, and it is robust to potential delays in cluster recruitment </w:t>
      </w:r>
      <w:r>
        <w:rPr>
          <w:rFonts w:ascii="Times New Roman" w:hAnsi="Times New Roman" w:cs="Times New Roman"/>
          <w:lang w:val="en-SE"/>
        </w:rPr>
        <w:fldChar w:fldCharType="begin"/>
      </w:r>
      <w:r w:rsidR="00D45C55">
        <w:rPr>
          <w:rFonts w:ascii="Times New Roman" w:hAnsi="Times New Roman" w:cs="Times New Roman"/>
          <w:lang w:val="en-SE"/>
        </w:rPr>
        <w:instrText xml:space="preserve"> ADDIN ZOTERO_ITEM CSL_CITATION {"citationID":"aFSnz1k4","properties":{"formattedCitation":"(36)","plainCitation":"(36)","noteIndex":0},"citationItems":[{"id":97,"uris":["http://zotero.org/users/6304864/items/F7JU3MYG"],"itemData":{"id":97,"type":"article-journal","container-title":"Statistics in Medicine","DOI":"10.1002/sim.9438","issue":"18","note":"publisher: Wiley","page":"3627–3641","title":"The batched stepped wedge design: A design robust to delays in cluster recruitment","volume":"41","author":[{"family":"Kasza","given":"Jessica"},{"family":"Bowden","given":"Rhys"},{"family":"Hooper","given":"Richard"},{"family":"Forbes","given":"Andrew B."}],"issued":{"date-parts":[["2022",5]]}}}],"schema":"https://github.com/citation-style-language/schema/raw/master/csl-citation.json"} </w:instrText>
      </w:r>
      <w:r>
        <w:rPr>
          <w:rFonts w:ascii="Times New Roman" w:hAnsi="Times New Roman" w:cs="Times New Roman"/>
          <w:lang w:val="en-SE"/>
        </w:rPr>
        <w:fldChar w:fldCharType="separate"/>
      </w:r>
      <w:r w:rsidR="00D45C55">
        <w:rPr>
          <w:rFonts w:ascii="Times New Roman" w:hAnsi="Times New Roman" w:cs="Times New Roman"/>
          <w:noProof/>
          <w:lang w:val="en-SE"/>
        </w:rPr>
        <w:t>(36)</w:t>
      </w:r>
      <w:r>
        <w:rPr>
          <w:rFonts w:ascii="Times New Roman" w:hAnsi="Times New Roman" w:cs="Times New Roman"/>
          <w:lang w:val="en-SE"/>
        </w:rPr>
        <w:fldChar w:fldCharType="end"/>
      </w:r>
      <w:r w:rsidRPr="001B1D96">
        <w:rPr>
          <w:rFonts w:ascii="Times New Roman" w:hAnsi="Times New Roman" w:cs="Times New Roman"/>
          <w:lang w:val="en-SE"/>
        </w:rPr>
        <w:t xml:space="preserve">. We nest a staircase design within the main design because some of the secondary outcomes will be considerably more labour intensive to collect than the primary outcome, and collecting these </w:t>
      </w:r>
      <w:ins w:id="108" w:author="Martin Gerdin Wärnberg" w:date="2025-05-28T08:27:00Z" w16du:dateUtc="2025-05-28T06:27:00Z">
        <w:r w:rsidR="000443E0">
          <w:rPr>
            <w:rFonts w:ascii="Times New Roman" w:hAnsi="Times New Roman" w:cs="Times New Roman"/>
            <w:lang w:val="en-SE"/>
          </w:rPr>
          <w:t xml:space="preserve">secondary outcomes </w:t>
        </w:r>
      </w:ins>
      <w:r w:rsidRPr="001B1D96">
        <w:rPr>
          <w:rFonts w:ascii="Times New Roman" w:hAnsi="Times New Roman" w:cs="Times New Roman"/>
          <w:lang w:val="en-SE"/>
        </w:rPr>
        <w:t>for all patient participants would be unfeasible.</w:t>
      </w:r>
    </w:p>
    <w:p w14:paraId="0000005A" w14:textId="77777777" w:rsidR="00CE4CB3" w:rsidRDefault="00391F2E">
      <w:pPr>
        <w:pStyle w:val="Heading1"/>
        <w:spacing w:line="259" w:lineRule="auto"/>
      </w:pPr>
      <w:r>
        <w:t xml:space="preserve">Methods: participants, interventions, and outcomes </w:t>
      </w:r>
    </w:p>
    <w:p w14:paraId="0000005B" w14:textId="77777777" w:rsidR="00CE4CB3" w:rsidRDefault="00391F2E" w:rsidP="00892A39">
      <w:pPr>
        <w:pStyle w:val="Heading2"/>
      </w:pPr>
      <w:r>
        <w:t>Study setting {9}</w:t>
      </w:r>
    </w:p>
    <w:p w14:paraId="0000005C" w14:textId="04CCD4ED" w:rsidR="00CE4CB3" w:rsidRDefault="001B1D96">
      <w:r>
        <w:rPr>
          <w:rFonts w:ascii="Times New Roman" w:eastAsia="Times New Roman" w:hAnsi="Times New Roman" w:cs="Times New Roman"/>
          <w:color w:val="000000"/>
        </w:rPr>
        <w:t>The s</w:t>
      </w:r>
      <w:r w:rsidR="00391F2E">
        <w:rPr>
          <w:rFonts w:ascii="Times New Roman" w:eastAsia="Times New Roman" w:hAnsi="Times New Roman" w:cs="Times New Roman"/>
          <w:color w:val="000000"/>
        </w:rPr>
        <w:t xml:space="preserve">tudy setting includes 30 secondary or tertiary hospitals distributed across India. These hospitals will be </w:t>
      </w:r>
      <w:r>
        <w:rPr>
          <w:rFonts w:ascii="Times New Roman" w:eastAsia="Times New Roman" w:hAnsi="Times New Roman" w:cs="Times New Roman"/>
          <w:color w:val="000000"/>
        </w:rPr>
        <w:t>divided</w:t>
      </w:r>
      <w:r w:rsidR="00391F2E">
        <w:rPr>
          <w:rFonts w:ascii="Times New Roman" w:eastAsia="Times New Roman" w:hAnsi="Times New Roman" w:cs="Times New Roman"/>
          <w:color w:val="000000"/>
        </w:rPr>
        <w:t xml:space="preserve"> into six batches</w:t>
      </w:r>
      <w:r>
        <w:rPr>
          <w:rFonts w:ascii="Times New Roman" w:eastAsia="Times New Roman" w:hAnsi="Times New Roman" w:cs="Times New Roman"/>
          <w:color w:val="000000"/>
        </w:rPr>
        <w:t xml:space="preserve">, with </w:t>
      </w:r>
      <w:r w:rsidR="00391F2E">
        <w:rPr>
          <w:rFonts w:ascii="Times New Roman" w:eastAsia="Times New Roman" w:hAnsi="Times New Roman" w:cs="Times New Roman"/>
          <w:color w:val="000000"/>
        </w:rPr>
        <w:t xml:space="preserve">each batch </w:t>
      </w:r>
      <w:r>
        <w:rPr>
          <w:rFonts w:ascii="Times New Roman" w:eastAsia="Times New Roman" w:hAnsi="Times New Roman" w:cs="Times New Roman"/>
          <w:color w:val="000000"/>
        </w:rPr>
        <w:t>including</w:t>
      </w:r>
      <w:r w:rsidR="00391F2E">
        <w:rPr>
          <w:rFonts w:ascii="Times New Roman" w:eastAsia="Times New Roman" w:hAnsi="Times New Roman" w:cs="Times New Roman"/>
          <w:color w:val="000000"/>
        </w:rPr>
        <w:t xml:space="preserve"> five hospitals. Each hospital will </w:t>
      </w:r>
      <w:r w:rsidR="00D45C55">
        <w:rPr>
          <w:rFonts w:ascii="Times New Roman" w:eastAsia="Times New Roman" w:hAnsi="Times New Roman" w:cs="Times New Roman"/>
          <w:color w:val="000000"/>
        </w:rPr>
        <w:t>include one or more units of physicians</w:t>
      </w:r>
      <w:r w:rsidR="00391F2E">
        <w:rPr>
          <w:rFonts w:ascii="Times New Roman" w:eastAsia="Times New Roman" w:hAnsi="Times New Roman" w:cs="Times New Roman"/>
          <w:color w:val="000000"/>
        </w:rPr>
        <w:t xml:space="preserve"> providing initial trauma care in the emergency department of tertiary hospitals in India. </w:t>
      </w:r>
      <w:r w:rsidR="00391F2E">
        <w:rPr>
          <w:rFonts w:ascii="Times New Roman" w:eastAsia="Times New Roman" w:hAnsi="Times New Roman" w:cs="Times New Roman"/>
        </w:rPr>
        <w:t>Included</w:t>
      </w:r>
      <w:r w:rsidR="00391F2E">
        <w:rPr>
          <w:rFonts w:ascii="Times New Roman" w:eastAsia="Times New Roman" w:hAnsi="Times New Roman" w:cs="Times New Roman"/>
          <w:color w:val="000000"/>
        </w:rPr>
        <w:t xml:space="preserve"> hospitals will </w:t>
      </w:r>
      <w:del w:id="109" w:author="Martin Gerdin Wärnberg" w:date="2025-05-28T08:28:00Z" w16du:dateUtc="2025-05-28T06:28:00Z">
        <w:r w:rsidR="00391F2E" w:rsidDel="000443E0">
          <w:rPr>
            <w:rFonts w:ascii="Times New Roman" w:eastAsia="Times New Roman" w:hAnsi="Times New Roman" w:cs="Times New Roman"/>
            <w:color w:val="000000"/>
          </w:rPr>
          <w:delText>be enrolling</w:delText>
        </w:r>
      </w:del>
      <w:ins w:id="110" w:author="Martin Gerdin Wärnberg" w:date="2025-05-28T08:28:00Z" w16du:dateUtc="2025-05-28T06:28:00Z">
        <w:r w:rsidR="000443E0">
          <w:rPr>
            <w:rFonts w:ascii="Times New Roman" w:eastAsia="Times New Roman" w:hAnsi="Times New Roman" w:cs="Times New Roman"/>
            <w:color w:val="000000"/>
          </w:rPr>
          <w:t>include</w:t>
        </w:r>
      </w:ins>
      <w:r w:rsidR="00391F2E">
        <w:rPr>
          <w:rFonts w:ascii="Times New Roman" w:eastAsia="Times New Roman" w:hAnsi="Times New Roman" w:cs="Times New Roman"/>
          <w:color w:val="000000"/>
        </w:rPr>
        <w:t xml:space="preserve"> </w:t>
      </w:r>
      <w:ins w:id="111" w:author="Martin Gerdin Wärnberg" w:date="2025-05-28T08:28:00Z" w16du:dateUtc="2025-05-28T06:28:00Z">
        <w:r w:rsidR="000443E0">
          <w:rPr>
            <w:rFonts w:ascii="Times New Roman" w:eastAsia="Times New Roman" w:hAnsi="Times New Roman" w:cs="Times New Roman"/>
            <w:color w:val="000000"/>
          </w:rPr>
          <w:t xml:space="preserve">patient </w:t>
        </w:r>
      </w:ins>
      <w:r w:rsidR="00391F2E">
        <w:rPr>
          <w:rFonts w:ascii="Times New Roman" w:eastAsia="Times New Roman" w:hAnsi="Times New Roman" w:cs="Times New Roman"/>
          <w:color w:val="000000"/>
        </w:rPr>
        <w:t xml:space="preserve">participants for 13 months. </w:t>
      </w:r>
      <w:r w:rsidR="00391F2E">
        <w:t xml:space="preserve"> </w:t>
      </w:r>
    </w:p>
    <w:p w14:paraId="0000005D" w14:textId="77777777" w:rsidR="00CE4CB3" w:rsidRDefault="00CE4CB3"/>
    <w:p w14:paraId="0000005E" w14:textId="77777777" w:rsidR="00CE4CB3" w:rsidRDefault="00391F2E" w:rsidP="00892A39">
      <w:pPr>
        <w:pStyle w:val="Heading2"/>
      </w:pPr>
      <w:r>
        <w:t xml:space="preserve">Eligibility criteria {10} </w:t>
      </w:r>
    </w:p>
    <w:p w14:paraId="1CBA738A" w14:textId="1D76A9FB" w:rsidR="00892A39" w:rsidRDefault="000443E0" w:rsidP="00892A39">
      <w:pPr>
        <w:rPr>
          <w:rFonts w:ascii="Times New Roman" w:eastAsia="Times New Roman" w:hAnsi="Times New Roman" w:cs="Times New Roman"/>
          <w:color w:val="000000"/>
        </w:rPr>
      </w:pPr>
      <w:ins w:id="112" w:author="Martin Gerdin Wärnberg" w:date="2025-05-28T08:28:00Z" w16du:dateUtc="2025-05-28T06:28:00Z">
        <w:r>
          <w:rPr>
            <w:rFonts w:ascii="Times New Roman" w:eastAsia="Times New Roman" w:hAnsi="Times New Roman" w:cs="Times New Roman"/>
            <w:color w:val="000000"/>
          </w:rPr>
          <w:t xml:space="preserve">The </w:t>
        </w:r>
      </w:ins>
      <w:del w:id="113" w:author="Martin Gerdin Wärnberg" w:date="2025-05-28T08:28:00Z" w16du:dateUtc="2025-05-28T06:28:00Z">
        <w:r w:rsidR="00892A39" w:rsidDel="000443E0">
          <w:rPr>
            <w:rFonts w:ascii="Times New Roman" w:eastAsia="Times New Roman" w:hAnsi="Times New Roman" w:cs="Times New Roman"/>
            <w:color w:val="000000"/>
          </w:rPr>
          <w:delText xml:space="preserve">In this </w:delText>
        </w:r>
        <w:r w:rsidR="00E462F4" w:rsidDel="000443E0">
          <w:rPr>
            <w:rFonts w:ascii="Times New Roman" w:eastAsia="Times New Roman" w:hAnsi="Times New Roman" w:cs="Times New Roman"/>
            <w:color w:val="000000"/>
          </w:rPr>
          <w:delText>trial</w:delText>
        </w:r>
        <w:r w:rsidR="004677E8" w:rsidDel="000443E0">
          <w:rPr>
            <w:rFonts w:ascii="Times New Roman" w:eastAsia="Times New Roman" w:hAnsi="Times New Roman" w:cs="Times New Roman"/>
            <w:color w:val="000000"/>
          </w:rPr>
          <w:delText>, there are</w:delText>
        </w:r>
        <w:r w:rsidR="00892A39" w:rsidDel="000443E0">
          <w:rPr>
            <w:rFonts w:ascii="Times New Roman" w:eastAsia="Times New Roman" w:hAnsi="Times New Roman" w:cs="Times New Roman"/>
            <w:color w:val="000000"/>
          </w:rPr>
          <w:delText xml:space="preserve"> </w:delText>
        </w:r>
      </w:del>
      <w:r w:rsidR="00892A39">
        <w:rPr>
          <w:rFonts w:ascii="Times New Roman" w:eastAsia="Times New Roman" w:hAnsi="Times New Roman" w:cs="Times New Roman"/>
          <w:color w:val="000000"/>
        </w:rPr>
        <w:t xml:space="preserve">eligibility criteria </w:t>
      </w:r>
      <w:ins w:id="114" w:author="Martin Gerdin Wärnberg" w:date="2025-05-28T08:28:00Z" w16du:dateUtc="2025-05-28T06:28:00Z">
        <w:r>
          <w:rPr>
            <w:rFonts w:ascii="Times New Roman" w:eastAsia="Times New Roman" w:hAnsi="Times New Roman" w:cs="Times New Roman"/>
            <w:color w:val="000000"/>
          </w:rPr>
          <w:t xml:space="preserve">for this trial are on the </w:t>
        </w:r>
      </w:ins>
      <w:del w:id="115" w:author="Martin Gerdin Wärnberg" w:date="2025-05-28T08:28:00Z" w16du:dateUtc="2025-05-28T06:28:00Z">
        <w:r w:rsidR="00892A39" w:rsidDel="000443E0">
          <w:rPr>
            <w:rFonts w:ascii="Times New Roman" w:eastAsia="Times New Roman" w:hAnsi="Times New Roman" w:cs="Times New Roman"/>
            <w:color w:val="000000"/>
          </w:rPr>
          <w:delText xml:space="preserve">on </w:delText>
        </w:r>
        <w:r w:rsidR="004677E8" w:rsidDel="000443E0">
          <w:rPr>
            <w:rFonts w:ascii="Times New Roman" w:eastAsia="Times New Roman" w:hAnsi="Times New Roman" w:cs="Times New Roman"/>
            <w:color w:val="000000"/>
          </w:rPr>
          <w:delText xml:space="preserve">the </w:delText>
        </w:r>
      </w:del>
      <w:r w:rsidR="00892A39">
        <w:rPr>
          <w:rFonts w:ascii="Times New Roman" w:eastAsia="Times New Roman" w:hAnsi="Times New Roman" w:cs="Times New Roman"/>
          <w:color w:val="000000"/>
        </w:rPr>
        <w:t xml:space="preserve">cluster and </w:t>
      </w:r>
      <w:ins w:id="116" w:author="Martin Gerdin Wärnberg" w:date="2025-05-28T08:28:00Z" w16du:dateUtc="2025-05-28T06:28:00Z">
        <w:r>
          <w:rPr>
            <w:rFonts w:ascii="Times New Roman" w:eastAsia="Times New Roman" w:hAnsi="Times New Roman" w:cs="Times New Roman"/>
            <w:color w:val="000000"/>
          </w:rPr>
          <w:t xml:space="preserve">patient </w:t>
        </w:r>
      </w:ins>
      <w:r w:rsidR="00892A39">
        <w:rPr>
          <w:rFonts w:ascii="Times New Roman" w:eastAsia="Times New Roman" w:hAnsi="Times New Roman" w:cs="Times New Roman"/>
          <w:color w:val="000000"/>
        </w:rPr>
        <w:t>participant</w:t>
      </w:r>
      <w:r w:rsidR="004677E8">
        <w:rPr>
          <w:rFonts w:ascii="Times New Roman" w:eastAsia="Times New Roman" w:hAnsi="Times New Roman" w:cs="Times New Roman"/>
          <w:color w:val="000000"/>
        </w:rPr>
        <w:t xml:space="preserve"> levels</w:t>
      </w:r>
      <w:r w:rsidR="00892A39">
        <w:rPr>
          <w:rFonts w:ascii="Times New Roman" w:eastAsia="Times New Roman" w:hAnsi="Times New Roman" w:cs="Times New Roman"/>
          <w:color w:val="000000"/>
        </w:rPr>
        <w:t>.</w:t>
      </w:r>
    </w:p>
    <w:p w14:paraId="2E314D1D" w14:textId="77777777" w:rsidR="001B1D96" w:rsidRPr="00892A39" w:rsidRDefault="001B1D96" w:rsidP="00892A39"/>
    <w:p w14:paraId="0000005F" w14:textId="0EED7FC3" w:rsidR="00CE4CB3" w:rsidRPr="00892A39" w:rsidRDefault="004677E8" w:rsidP="00892A39">
      <w:pPr>
        <w:pStyle w:val="Heading3"/>
      </w:pPr>
      <w:r>
        <w:t>Cluster</w:t>
      </w:r>
    </w:p>
    <w:p w14:paraId="00000060" w14:textId="3FE0758C" w:rsidR="00CE4CB3" w:rsidRDefault="004677E8">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We will </w:t>
      </w:r>
      <w:ins w:id="117" w:author="Martin Gerdin Wärnberg" w:date="2025-05-28T08:29:00Z" w16du:dateUtc="2025-05-28T06:29:00Z">
        <w:r w:rsidR="000443E0">
          <w:rPr>
            <w:rFonts w:ascii="Times New Roman" w:eastAsia="Times New Roman" w:hAnsi="Times New Roman" w:cs="Times New Roman"/>
            <w:color w:val="000000"/>
          </w:rPr>
          <w:t xml:space="preserve">compile a list of </w:t>
        </w:r>
        <w:r w:rsidR="000443E0">
          <w:rPr>
            <w:rFonts w:ascii="Times New Roman" w:eastAsia="Times New Roman" w:hAnsi="Times New Roman" w:cs="Times New Roman"/>
            <w:color w:val="000000"/>
          </w:rPr>
          <w:t>potentially eligible hospitals</w:t>
        </w:r>
        <w:r w:rsidR="000443E0">
          <w:rPr>
            <w:rFonts w:ascii="Times New Roman" w:eastAsia="Times New Roman" w:hAnsi="Times New Roman" w:cs="Times New Roman"/>
            <w:color w:val="000000"/>
          </w:rPr>
          <w:t xml:space="preserve"> and then </w:t>
        </w:r>
      </w:ins>
      <w:r>
        <w:rPr>
          <w:rFonts w:ascii="Times New Roman" w:eastAsia="Times New Roman" w:hAnsi="Times New Roman" w:cs="Times New Roman"/>
          <w:color w:val="000000"/>
        </w:rPr>
        <w:t xml:space="preserve">screen </w:t>
      </w:r>
      <w:ins w:id="118" w:author="Martin Gerdin Wärnberg" w:date="2025-05-28T08:29:00Z" w16du:dateUtc="2025-05-28T06:29:00Z">
        <w:r w:rsidR="000443E0">
          <w:rPr>
            <w:rFonts w:ascii="Times New Roman" w:eastAsia="Times New Roman" w:hAnsi="Times New Roman" w:cs="Times New Roman"/>
            <w:color w:val="000000"/>
          </w:rPr>
          <w:t xml:space="preserve">these </w:t>
        </w:r>
      </w:ins>
      <w:del w:id="119" w:author="Martin Gerdin Wärnberg" w:date="2025-05-28T08:30:00Z" w16du:dateUtc="2025-05-28T06:30:00Z">
        <w:r w:rsidDel="000443E0">
          <w:rPr>
            <w:rFonts w:ascii="Times New Roman" w:eastAsia="Times New Roman" w:hAnsi="Times New Roman" w:cs="Times New Roman"/>
            <w:color w:val="000000"/>
          </w:rPr>
          <w:delText xml:space="preserve">clusters </w:delText>
        </w:r>
      </w:del>
      <w:r>
        <w:rPr>
          <w:rFonts w:ascii="Times New Roman" w:eastAsia="Times New Roman" w:hAnsi="Times New Roman" w:cs="Times New Roman"/>
          <w:color w:val="000000"/>
        </w:rPr>
        <w:t>by</w:t>
      </w:r>
      <w:r w:rsidR="00391F2E">
        <w:rPr>
          <w:rFonts w:ascii="Times New Roman" w:eastAsia="Times New Roman" w:hAnsi="Times New Roman" w:cs="Times New Roman"/>
          <w:color w:val="000000"/>
        </w:rPr>
        <w:t xml:space="preserve"> </w:t>
      </w:r>
      <w:del w:id="120" w:author="Martin Gerdin Wärnberg" w:date="2025-05-28T08:30:00Z" w16du:dateUtc="2025-05-28T06:30:00Z">
        <w:r w:rsidR="00391F2E" w:rsidDel="000443E0">
          <w:rPr>
            <w:rFonts w:ascii="Times New Roman" w:eastAsia="Times New Roman" w:hAnsi="Times New Roman" w:cs="Times New Roman"/>
            <w:color w:val="000000"/>
          </w:rPr>
          <w:delText xml:space="preserve">compiling a list of </w:delText>
        </w:r>
      </w:del>
      <w:del w:id="121" w:author="Martin Gerdin Wärnberg" w:date="2025-05-28T08:29:00Z" w16du:dateUtc="2025-05-28T06:29:00Z">
        <w:r w:rsidR="00391F2E" w:rsidDel="000443E0">
          <w:rPr>
            <w:rFonts w:ascii="Times New Roman" w:eastAsia="Times New Roman" w:hAnsi="Times New Roman" w:cs="Times New Roman"/>
            <w:color w:val="000000"/>
          </w:rPr>
          <w:delText xml:space="preserve">potentially eligible </w:delText>
        </w:r>
        <w:r w:rsidDel="000443E0">
          <w:rPr>
            <w:rFonts w:ascii="Times New Roman" w:eastAsia="Times New Roman" w:hAnsi="Times New Roman" w:cs="Times New Roman"/>
            <w:color w:val="000000"/>
          </w:rPr>
          <w:delText>hospitals</w:delText>
        </w:r>
        <w:r w:rsidR="00391F2E" w:rsidDel="000443E0">
          <w:rPr>
            <w:rFonts w:ascii="Times New Roman" w:eastAsia="Times New Roman" w:hAnsi="Times New Roman" w:cs="Times New Roman"/>
            <w:color w:val="000000"/>
          </w:rPr>
          <w:delText xml:space="preserve"> </w:delText>
        </w:r>
      </w:del>
      <w:del w:id="122" w:author="Martin Gerdin Wärnberg" w:date="2025-05-28T08:30:00Z" w16du:dateUtc="2025-05-28T06:30:00Z">
        <w:r w:rsidR="00391F2E" w:rsidDel="000443E0">
          <w:rPr>
            <w:rFonts w:ascii="Times New Roman" w:eastAsia="Times New Roman" w:hAnsi="Times New Roman" w:cs="Times New Roman"/>
            <w:color w:val="000000"/>
          </w:rPr>
          <w:delText xml:space="preserve">and </w:delText>
        </w:r>
      </w:del>
      <w:r w:rsidR="00391F2E">
        <w:rPr>
          <w:rFonts w:ascii="Times New Roman" w:eastAsia="Times New Roman" w:hAnsi="Times New Roman" w:cs="Times New Roman"/>
          <w:color w:val="000000"/>
        </w:rPr>
        <w:t>complet</w:t>
      </w:r>
      <w:r>
        <w:rPr>
          <w:rFonts w:ascii="Times New Roman" w:eastAsia="Times New Roman" w:hAnsi="Times New Roman" w:cs="Times New Roman"/>
          <w:color w:val="000000"/>
        </w:rPr>
        <w:t>ing</w:t>
      </w:r>
      <w:r w:rsidR="00391F2E">
        <w:rPr>
          <w:rFonts w:ascii="Times New Roman" w:eastAsia="Times New Roman" w:hAnsi="Times New Roman" w:cs="Times New Roman"/>
          <w:color w:val="000000"/>
        </w:rPr>
        <w:t xml:space="preserve"> an initial hospital screening </w:t>
      </w:r>
      <w:r>
        <w:rPr>
          <w:rFonts w:ascii="Times New Roman" w:eastAsia="Times New Roman" w:hAnsi="Times New Roman" w:cs="Times New Roman"/>
          <w:color w:val="000000"/>
        </w:rPr>
        <w:t>call, f</w:t>
      </w:r>
      <w:r w:rsidR="00391F2E">
        <w:rPr>
          <w:rFonts w:ascii="Times New Roman" w:eastAsia="Times New Roman" w:hAnsi="Times New Roman" w:cs="Times New Roman"/>
          <w:color w:val="000000"/>
        </w:rPr>
        <w:t>ollowed by an in-depth interview with hospitals</w:t>
      </w:r>
      <w:r>
        <w:rPr>
          <w:rFonts w:ascii="Times New Roman" w:eastAsia="Times New Roman" w:hAnsi="Times New Roman" w:cs="Times New Roman"/>
          <w:color w:val="000000"/>
        </w:rPr>
        <w:t xml:space="preserve"> fulfilling the eligibility criteria</w:t>
      </w:r>
      <w:r w:rsidR="00391F2E">
        <w:rPr>
          <w:rFonts w:ascii="Times New Roman" w:eastAsia="Times New Roman" w:hAnsi="Times New Roman" w:cs="Times New Roman"/>
          <w:color w:val="000000"/>
        </w:rPr>
        <w:t xml:space="preserve">. </w:t>
      </w:r>
    </w:p>
    <w:p w14:paraId="00000061" w14:textId="77777777" w:rsidR="00CE4CB3" w:rsidRDefault="00CE4CB3">
      <w:pPr>
        <w:rPr>
          <w:rFonts w:ascii="Times New Roman" w:eastAsia="Times New Roman" w:hAnsi="Times New Roman" w:cs="Times New Roman"/>
          <w:color w:val="000000"/>
        </w:rPr>
      </w:pPr>
    </w:p>
    <w:p w14:paraId="03395A5E" w14:textId="22385C78" w:rsidR="004677E8" w:rsidRDefault="000443E0" w:rsidP="004677E8">
      <w:pPr>
        <w:pBdr>
          <w:top w:val="nil"/>
          <w:left w:val="nil"/>
          <w:bottom w:val="nil"/>
          <w:right w:val="nil"/>
          <w:between w:val="nil"/>
        </w:pBdr>
        <w:jc w:val="left"/>
        <w:rPr>
          <w:rFonts w:ascii="Times New Roman" w:eastAsia="Times New Roman" w:hAnsi="Times New Roman" w:cs="Times New Roman"/>
          <w:color w:val="000000"/>
        </w:rPr>
      </w:pPr>
      <w:ins w:id="123" w:author="Martin Gerdin Wärnberg" w:date="2025-05-28T08:32:00Z" w16du:dateUtc="2025-05-28T06:32:00Z">
        <w:r>
          <w:rPr>
            <w:rFonts w:ascii="Times New Roman" w:eastAsia="Times New Roman" w:hAnsi="Times New Roman" w:cs="Times New Roman"/>
            <w:color w:val="000000"/>
            <w:lang w:val="en-GB"/>
          </w:rPr>
          <w:t>The inclusion criteria for participating hospitals are as follows:</w:t>
        </w:r>
      </w:ins>
      <w:del w:id="124" w:author="Martin Gerdin Wärnberg" w:date="2025-05-28T08:30:00Z" w16du:dateUtc="2025-05-28T06:30:00Z">
        <w:r w:rsidR="004677E8" w:rsidRPr="004677E8" w:rsidDel="000443E0">
          <w:rPr>
            <w:rFonts w:ascii="Times New Roman" w:eastAsia="Times New Roman" w:hAnsi="Times New Roman" w:cs="Times New Roman"/>
            <w:color w:val="000000"/>
            <w:lang w:val="en-GB"/>
          </w:rPr>
          <w:delText>H</w:delText>
        </w:r>
      </w:del>
      <w:del w:id="125" w:author="Martin Gerdin Wärnberg" w:date="2025-05-28T08:32:00Z" w16du:dateUtc="2025-05-28T06:32:00Z">
        <w:r w:rsidR="004677E8" w:rsidRPr="004677E8" w:rsidDel="000443E0">
          <w:rPr>
            <w:rFonts w:ascii="Times New Roman" w:eastAsia="Times New Roman" w:hAnsi="Times New Roman" w:cs="Times New Roman"/>
            <w:color w:val="000000"/>
            <w:lang w:val="en-GB"/>
          </w:rPr>
          <w:delText>ospitals</w:delText>
        </w:r>
      </w:del>
      <w:del w:id="126" w:author="Martin Gerdin Wärnberg" w:date="2025-05-28T08:31:00Z" w16du:dateUtc="2025-05-28T06:31:00Z">
        <w:r w:rsidR="004677E8" w:rsidRPr="004677E8" w:rsidDel="000443E0">
          <w:rPr>
            <w:rFonts w:ascii="Times New Roman" w:eastAsia="Times New Roman" w:hAnsi="Times New Roman" w:cs="Times New Roman"/>
            <w:color w:val="000000"/>
            <w:lang w:val="en-GB"/>
          </w:rPr>
          <w:delText xml:space="preserve"> will be eligible to be included in the study based on the following </w:delText>
        </w:r>
      </w:del>
      <w:del w:id="127" w:author="Martin Gerdin Wärnberg" w:date="2025-05-28T08:32:00Z" w16du:dateUtc="2025-05-28T06:32:00Z">
        <w:r w:rsidR="004677E8" w:rsidRPr="004677E8" w:rsidDel="000443E0">
          <w:rPr>
            <w:rFonts w:ascii="Times New Roman" w:eastAsia="Times New Roman" w:hAnsi="Times New Roman" w:cs="Times New Roman"/>
            <w:color w:val="000000"/>
            <w:lang w:val="en-GB"/>
          </w:rPr>
          <w:delText>criteria</w:delText>
        </w:r>
      </w:del>
      <w:r w:rsidR="004677E8" w:rsidRPr="004677E8">
        <w:rPr>
          <w:rFonts w:ascii="Times New Roman" w:eastAsia="Times New Roman" w:hAnsi="Times New Roman" w:cs="Times New Roman"/>
          <w:color w:val="000000"/>
          <w:lang w:val="en-GB"/>
        </w:rPr>
        <w:t>:</w:t>
      </w:r>
    </w:p>
    <w:p w14:paraId="00000063" w14:textId="48595719" w:rsidR="00CE4CB3" w:rsidRDefault="004677E8">
      <w:pPr>
        <w:numPr>
          <w:ilvl w:val="0"/>
          <w:numId w:val="7"/>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Admi</w:t>
      </w:r>
      <w:r w:rsidR="00624504">
        <w:rPr>
          <w:rFonts w:ascii="Times New Roman" w:eastAsia="Times New Roman" w:hAnsi="Times New Roman" w:cs="Times New Roman"/>
          <w:color w:val="000000"/>
        </w:rPr>
        <w:t>t</w:t>
      </w:r>
      <w:r w:rsidR="00391F2E">
        <w:rPr>
          <w:rFonts w:ascii="Times New Roman" w:eastAsia="Times New Roman" w:hAnsi="Times New Roman" w:cs="Times New Roman"/>
          <w:color w:val="000000"/>
        </w:rPr>
        <w:t xml:space="preserve"> or refer/transfer for admission at least 400 patients with trauma per year or 35 patients with trauma per month for at least the last six months;</w:t>
      </w:r>
    </w:p>
    <w:p w14:paraId="00000064" w14:textId="47BE20E2" w:rsidR="00CE4CB3" w:rsidRDefault="00797675">
      <w:pPr>
        <w:numPr>
          <w:ilvl w:val="0"/>
          <w:numId w:val="7"/>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P</w:t>
      </w:r>
      <w:r w:rsidR="00391F2E">
        <w:rPr>
          <w:rFonts w:ascii="Times New Roman" w:eastAsia="Times New Roman" w:hAnsi="Times New Roman" w:cs="Times New Roman"/>
          <w:color w:val="000000"/>
        </w:rPr>
        <w:t xml:space="preserve">rovide surgical and orthopaedic emergency services around the clock; </w:t>
      </w:r>
    </w:p>
    <w:p w14:paraId="00000065" w14:textId="297EBB93" w:rsidR="00CE4CB3" w:rsidRDefault="00797675">
      <w:pPr>
        <w:numPr>
          <w:ilvl w:val="0"/>
          <w:numId w:val="7"/>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H</w:t>
      </w:r>
      <w:r w:rsidR="00391F2E">
        <w:rPr>
          <w:rFonts w:ascii="Times New Roman" w:eastAsia="Times New Roman" w:hAnsi="Times New Roman" w:cs="Times New Roman"/>
          <w:color w:val="000000"/>
        </w:rPr>
        <w:t>ave at most 25% of physicians providing initial trauma care trained in a formalised trauma life support training programme, like ATLS® or Primary Trauma Care (PTC).</w:t>
      </w:r>
    </w:p>
    <w:p w14:paraId="00000066" w14:textId="77777777" w:rsidR="00CE4CB3" w:rsidRDefault="00CE4CB3">
      <w:pPr>
        <w:pBdr>
          <w:top w:val="nil"/>
          <w:left w:val="nil"/>
          <w:bottom w:val="nil"/>
          <w:right w:val="nil"/>
          <w:between w:val="nil"/>
        </w:pBdr>
        <w:jc w:val="left"/>
        <w:rPr>
          <w:rFonts w:ascii="Times New Roman" w:eastAsia="Times New Roman" w:hAnsi="Times New Roman" w:cs="Times New Roman"/>
        </w:rPr>
      </w:pPr>
    </w:p>
    <w:p w14:paraId="00000067" w14:textId="48082DA1" w:rsidR="00CE4CB3" w:rsidRDefault="000443E0">
      <w:pPr>
        <w:rPr>
          <w:rFonts w:ascii="Times New Roman" w:eastAsia="Times New Roman" w:hAnsi="Times New Roman" w:cs="Times New Roman"/>
          <w:color w:val="000000"/>
        </w:rPr>
      </w:pPr>
      <w:ins w:id="128" w:author="Martin Gerdin Wärnberg" w:date="2025-05-28T08:32:00Z" w16du:dateUtc="2025-05-28T06:32:00Z">
        <w:r>
          <w:rPr>
            <w:rFonts w:ascii="Times New Roman" w:eastAsia="Times New Roman" w:hAnsi="Times New Roman" w:cs="Times New Roman"/>
            <w:color w:val="000000"/>
          </w:rPr>
          <w:t>The exclusion criteria for parti</w:t>
        </w:r>
      </w:ins>
      <w:ins w:id="129" w:author="Martin Gerdin Wärnberg" w:date="2025-05-28T08:33:00Z" w16du:dateUtc="2025-05-28T06:33:00Z">
        <w:r>
          <w:rPr>
            <w:rFonts w:ascii="Times New Roman" w:eastAsia="Times New Roman" w:hAnsi="Times New Roman" w:cs="Times New Roman"/>
            <w:color w:val="000000"/>
          </w:rPr>
          <w:t>cipating hospitals are as follows:</w:t>
        </w:r>
      </w:ins>
      <w:del w:id="130" w:author="Martin Gerdin Wärnberg" w:date="2025-05-28T08:33:00Z" w16du:dateUtc="2025-05-28T06:33:00Z">
        <w:r w:rsidR="00797675" w:rsidDel="000443E0">
          <w:rPr>
            <w:rFonts w:ascii="Times New Roman" w:eastAsia="Times New Roman" w:hAnsi="Times New Roman" w:cs="Times New Roman"/>
            <w:color w:val="000000"/>
          </w:rPr>
          <w:delText>Hospitals will be i</w:delText>
        </w:r>
        <w:r w:rsidR="00391F2E" w:rsidDel="000443E0">
          <w:rPr>
            <w:rFonts w:ascii="Times New Roman" w:eastAsia="Times New Roman" w:hAnsi="Times New Roman" w:cs="Times New Roman"/>
            <w:color w:val="000000"/>
          </w:rPr>
          <w:delText>f they meet the following criteria:</w:delText>
        </w:r>
      </w:del>
    </w:p>
    <w:p w14:paraId="00000068" w14:textId="6A46F065" w:rsidR="00CE4CB3" w:rsidRDefault="00797675">
      <w:pPr>
        <w:numPr>
          <w:ilvl w:val="0"/>
          <w:numId w:val="6"/>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I</w:t>
      </w:r>
      <w:r w:rsidR="00391F2E">
        <w:rPr>
          <w:rFonts w:ascii="Times New Roman" w:eastAsia="Times New Roman" w:hAnsi="Times New Roman" w:cs="Times New Roman"/>
          <w:color w:val="000000"/>
        </w:rPr>
        <w:t>mplement a formalised trauma life support training programme during the trial period.</w:t>
      </w:r>
    </w:p>
    <w:p w14:paraId="00000069" w14:textId="437C74D9" w:rsidR="00CE4CB3" w:rsidRDefault="00797675">
      <w:pPr>
        <w:numPr>
          <w:ilvl w:val="0"/>
          <w:numId w:val="6"/>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Plan to i</w:t>
      </w:r>
      <w:r w:rsidR="00391F2E">
        <w:rPr>
          <w:rFonts w:ascii="Times New Roman" w:eastAsia="Times New Roman" w:hAnsi="Times New Roman" w:cs="Times New Roman"/>
          <w:color w:val="000000"/>
        </w:rPr>
        <w:t>mplement or implement other major interventions that affects trauma care during the trial period.</w:t>
      </w:r>
    </w:p>
    <w:p w14:paraId="2FD16979" w14:textId="77777777" w:rsidR="004677E8" w:rsidRDefault="004677E8" w:rsidP="004677E8">
      <w:pPr>
        <w:pBdr>
          <w:top w:val="nil"/>
          <w:left w:val="nil"/>
          <w:bottom w:val="nil"/>
          <w:right w:val="nil"/>
          <w:between w:val="nil"/>
        </w:pBdr>
        <w:jc w:val="left"/>
        <w:rPr>
          <w:rFonts w:ascii="Times New Roman" w:eastAsia="Times New Roman" w:hAnsi="Times New Roman" w:cs="Times New Roman"/>
          <w:color w:val="000000"/>
        </w:rPr>
      </w:pPr>
    </w:p>
    <w:p w14:paraId="0000006B" w14:textId="7DE6BEE5" w:rsidR="00CE4CB3" w:rsidRPr="004677E8" w:rsidRDefault="004677E8" w:rsidP="004677E8">
      <w:pPr>
        <w:pBdr>
          <w:top w:val="nil"/>
          <w:left w:val="nil"/>
          <w:bottom w:val="nil"/>
          <w:right w:val="nil"/>
          <w:between w:val="nil"/>
        </w:pBdr>
        <w:jc w:val="left"/>
        <w:rPr>
          <w:rFonts w:ascii="Times New Roman" w:eastAsiaTheme="majorEastAsia" w:hAnsi="Times New Roman" w:cstheme="majorBidi"/>
          <w:b/>
        </w:rPr>
      </w:pPr>
      <w:r>
        <w:rPr>
          <w:rFonts w:ascii="Times New Roman" w:eastAsia="Times New Roman" w:hAnsi="Times New Roman" w:cs="Times New Roman"/>
          <w:color w:val="000000"/>
        </w:rPr>
        <w:t xml:space="preserve">Within each included hospital, we will include </w:t>
      </w:r>
      <w:r w:rsidR="00391F2E">
        <w:rPr>
          <w:rFonts w:ascii="Times New Roman" w:eastAsia="Times New Roman" w:hAnsi="Times New Roman" w:cs="Times New Roman"/>
          <w:color w:val="000000"/>
        </w:rPr>
        <w:t>one or more units of physicians providing initial trauma care in the emergency department. These units already exist in the hospitals and rotate through the emergency department on specific days of the week</w:t>
      </w:r>
      <w:r>
        <w:rPr>
          <w:rFonts w:ascii="Times New Roman" w:eastAsia="Times New Roman" w:hAnsi="Times New Roman" w:cs="Times New Roman"/>
          <w:color w:val="000000"/>
        </w:rPr>
        <w:t>. The units</w:t>
      </w:r>
      <w:r w:rsidR="00391F2E">
        <w:rPr>
          <w:rFonts w:ascii="Times New Roman" w:eastAsia="Times New Roman" w:hAnsi="Times New Roman" w:cs="Times New Roman"/>
          <w:color w:val="000000"/>
        </w:rPr>
        <w:t xml:space="preserve"> must meet the following criteria:</w:t>
      </w:r>
    </w:p>
    <w:p w14:paraId="0000006C" w14:textId="77777777" w:rsidR="00CE4CB3" w:rsidRDefault="00391F2E">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Admits or refers/transfers for admission at least 12 patients with trauma per month for at least the last six months;</w:t>
      </w:r>
    </w:p>
    <w:p w14:paraId="0000006D" w14:textId="77777777" w:rsidR="00CE4CB3" w:rsidRDefault="00391F2E">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No more than 25% of physicians providing initial trauma care trained in a formalised trauma life support training programme.</w:t>
      </w:r>
    </w:p>
    <w:p w14:paraId="0000006E" w14:textId="77777777" w:rsidR="00CE4CB3" w:rsidRDefault="00CE4CB3">
      <w:pPr>
        <w:rPr>
          <w:rFonts w:ascii="Times New Roman" w:eastAsia="Times New Roman" w:hAnsi="Times New Roman" w:cs="Times New Roman"/>
          <w:color w:val="000000"/>
        </w:rPr>
      </w:pPr>
    </w:p>
    <w:p w14:paraId="09699D9A" w14:textId="2671B68E" w:rsidR="00892A39" w:rsidRDefault="00892A39" w:rsidP="00892A39">
      <w:pPr>
        <w:pStyle w:val="Heading3"/>
      </w:pPr>
      <w:r>
        <w:t>Patient participants</w:t>
      </w:r>
    </w:p>
    <w:p w14:paraId="0000006F" w14:textId="6E39D86B" w:rsidR="00CE4CB3" w:rsidRDefault="000443E0">
      <w:pPr>
        <w:rPr>
          <w:rFonts w:ascii="Times New Roman" w:eastAsia="Times New Roman" w:hAnsi="Times New Roman" w:cs="Times New Roman"/>
          <w:color w:val="000000"/>
        </w:rPr>
      </w:pPr>
      <w:ins w:id="131" w:author="Martin Gerdin Wärnberg" w:date="2025-05-28T08:33:00Z" w16du:dateUtc="2025-05-28T06:33:00Z">
        <w:r>
          <w:rPr>
            <w:rFonts w:ascii="Times New Roman" w:eastAsia="Times New Roman" w:hAnsi="Times New Roman" w:cs="Times New Roman"/>
            <w:color w:val="000000"/>
          </w:rPr>
          <w:t>The i</w:t>
        </w:r>
      </w:ins>
      <w:del w:id="132" w:author="Martin Gerdin Wärnberg" w:date="2025-05-28T08:33:00Z" w16du:dateUtc="2025-05-28T06:33:00Z">
        <w:r w:rsidR="00391F2E" w:rsidDel="000443E0">
          <w:rPr>
            <w:rFonts w:ascii="Times New Roman" w:eastAsia="Times New Roman" w:hAnsi="Times New Roman" w:cs="Times New Roman"/>
            <w:color w:val="000000"/>
          </w:rPr>
          <w:delText>I</w:delText>
        </w:r>
      </w:del>
      <w:r w:rsidR="00391F2E">
        <w:rPr>
          <w:rFonts w:ascii="Times New Roman" w:eastAsia="Times New Roman" w:hAnsi="Times New Roman" w:cs="Times New Roman"/>
          <w:color w:val="000000"/>
        </w:rPr>
        <w:t xml:space="preserve">nclusion criteria for the </w:t>
      </w:r>
      <w:ins w:id="133" w:author="Martin Gerdin Wärnberg" w:date="2025-05-28T08:33:00Z" w16du:dateUtc="2025-05-28T06:33:00Z">
        <w:r>
          <w:rPr>
            <w:rFonts w:ascii="Times New Roman" w:eastAsia="Times New Roman" w:hAnsi="Times New Roman" w:cs="Times New Roman"/>
            <w:color w:val="000000"/>
          </w:rPr>
          <w:t xml:space="preserve">patient </w:t>
        </w:r>
      </w:ins>
      <w:del w:id="134" w:author="Martin Gerdin Wärnberg" w:date="2025-05-28T08:33:00Z" w16du:dateUtc="2025-05-28T06:33:00Z">
        <w:r w:rsidR="00391F2E" w:rsidDel="000443E0">
          <w:rPr>
            <w:rFonts w:ascii="Times New Roman" w:eastAsia="Times New Roman" w:hAnsi="Times New Roman" w:cs="Times New Roman"/>
            <w:color w:val="000000"/>
          </w:rPr>
          <w:delText>participant to include following criteria</w:delText>
        </w:r>
      </w:del>
      <w:ins w:id="135" w:author="Martin Gerdin Wärnberg" w:date="2025-05-28T08:33:00Z" w16du:dateUtc="2025-05-28T06:33:00Z">
        <w:r>
          <w:rPr>
            <w:rFonts w:ascii="Times New Roman" w:eastAsia="Times New Roman" w:hAnsi="Times New Roman" w:cs="Times New Roman"/>
            <w:color w:val="000000"/>
          </w:rPr>
          <w:t>are as follows</w:t>
        </w:r>
      </w:ins>
      <w:r w:rsidR="00391F2E">
        <w:rPr>
          <w:rFonts w:ascii="Times New Roman" w:eastAsia="Times New Roman" w:hAnsi="Times New Roman" w:cs="Times New Roman"/>
          <w:color w:val="000000"/>
        </w:rPr>
        <w:t>:</w:t>
      </w:r>
    </w:p>
    <w:p w14:paraId="00000070" w14:textId="6B6B8FC9" w:rsidR="00CE4CB3" w:rsidRDefault="000443E0">
      <w:pPr>
        <w:numPr>
          <w:ilvl w:val="0"/>
          <w:numId w:val="4"/>
        </w:numPr>
        <w:pBdr>
          <w:top w:val="nil"/>
          <w:left w:val="nil"/>
          <w:bottom w:val="nil"/>
          <w:right w:val="nil"/>
          <w:between w:val="nil"/>
        </w:pBdr>
        <w:rPr>
          <w:rFonts w:ascii="Times New Roman" w:eastAsia="Times New Roman" w:hAnsi="Times New Roman" w:cs="Times New Roman"/>
          <w:color w:val="000000"/>
        </w:rPr>
      </w:pPr>
      <w:ins w:id="136" w:author="Martin Gerdin Wärnberg" w:date="2025-05-28T08:34:00Z" w16du:dateUtc="2025-05-28T06:34:00Z">
        <w:r>
          <w:rPr>
            <w:rFonts w:ascii="Times New Roman" w:eastAsia="Times New Roman" w:hAnsi="Times New Roman" w:cs="Times New Roman"/>
            <w:color w:val="000000"/>
          </w:rPr>
          <w:t>At least 15 years of age</w:t>
        </w:r>
      </w:ins>
      <w:del w:id="137" w:author="Martin Gerdin Wärnberg" w:date="2025-05-28T08:34:00Z" w16du:dateUtc="2025-05-28T06:34:00Z">
        <w:r w:rsidR="00391F2E" w:rsidDel="000443E0">
          <w:rPr>
            <w:rFonts w:ascii="Times New Roman" w:eastAsia="Times New Roman" w:hAnsi="Times New Roman" w:cs="Times New Roman"/>
            <w:color w:val="000000"/>
          </w:rPr>
          <w:delText>Age of at least 15 years</w:delText>
        </w:r>
      </w:del>
      <w:r w:rsidR="00391F2E">
        <w:rPr>
          <w:rFonts w:ascii="Times New Roman" w:eastAsia="Times New Roman" w:hAnsi="Times New Roman" w:cs="Times New Roman"/>
          <w:color w:val="000000"/>
        </w:rPr>
        <w:t>;</w:t>
      </w:r>
    </w:p>
    <w:p w14:paraId="00000071" w14:textId="5E7704DF" w:rsidR="00CE4CB3" w:rsidRDefault="00391F2E">
      <w:pPr>
        <w:numPr>
          <w:ilvl w:val="0"/>
          <w:numId w:val="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Trauma </w:t>
      </w:r>
      <w:del w:id="138" w:author="Martin Gerdin Wärnberg" w:date="2025-05-28T08:34:00Z" w16du:dateUtc="2025-05-28T06:34:00Z">
        <w:r w:rsidDel="000443E0">
          <w:rPr>
            <w:rFonts w:ascii="Times New Roman" w:eastAsia="Times New Roman" w:hAnsi="Times New Roman" w:cs="Times New Roman"/>
            <w:color w:val="000000"/>
          </w:rPr>
          <w:delText xml:space="preserve">occurred </w:delText>
        </w:r>
      </w:del>
      <w:proofErr w:type="spellStart"/>
      <w:ins w:id="139" w:author="Martin Gerdin Wärnberg" w:date="2025-05-28T08:34:00Z" w16du:dateUtc="2025-05-28T06:34:00Z">
        <w:r w:rsidR="000443E0">
          <w:rPr>
            <w:rFonts w:ascii="Times New Roman" w:eastAsia="Times New Roman" w:hAnsi="Times New Roman" w:cs="Times New Roman"/>
            <w:color w:val="000000"/>
          </w:rPr>
          <w:t>occuring</w:t>
        </w:r>
        <w:proofErr w:type="spellEnd"/>
        <w:r w:rsidR="000443E0">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less than 48 hours before arrival at the hospital;</w:t>
      </w:r>
    </w:p>
    <w:p w14:paraId="00000072" w14:textId="1910B9F1" w:rsidR="00CE4CB3" w:rsidRDefault="00391F2E">
      <w:pPr>
        <w:numPr>
          <w:ilvl w:val="0"/>
          <w:numId w:val="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Present</w:t>
      </w:r>
      <w:ins w:id="140" w:author="Martin Gerdin Wärnberg" w:date="2025-05-28T08:34:00Z" w16du:dateUtc="2025-05-28T06:34:00Z">
        <w:r w:rsidR="00BB6AD4">
          <w:rPr>
            <w:rFonts w:ascii="Times New Roman" w:eastAsia="Times New Roman" w:hAnsi="Times New Roman" w:cs="Times New Roman"/>
            <w:color w:val="000000"/>
          </w:rPr>
          <w:t>ing</w:t>
        </w:r>
      </w:ins>
      <w:r>
        <w:rPr>
          <w:rFonts w:ascii="Times New Roman" w:eastAsia="Times New Roman" w:hAnsi="Times New Roman" w:cs="Times New Roman"/>
          <w:color w:val="000000"/>
        </w:rPr>
        <w:t xml:space="preserve"> to the emergency department of </w:t>
      </w:r>
      <w:ins w:id="141" w:author="Martin Gerdin Wärnberg" w:date="2025-05-28T08:34:00Z" w16du:dateUtc="2025-05-28T06:34:00Z">
        <w:r w:rsidR="00BB6AD4">
          <w:rPr>
            <w:rFonts w:ascii="Times New Roman" w:eastAsia="Times New Roman" w:hAnsi="Times New Roman" w:cs="Times New Roman"/>
            <w:color w:val="000000"/>
          </w:rPr>
          <w:t xml:space="preserve">the </w:t>
        </w:r>
      </w:ins>
      <w:r>
        <w:rPr>
          <w:rFonts w:ascii="Times New Roman" w:eastAsia="Times New Roman" w:hAnsi="Times New Roman" w:cs="Times New Roman"/>
          <w:color w:val="000000"/>
        </w:rPr>
        <w:t xml:space="preserve">participating hospitals, with a history of trauma defined as </w:t>
      </w:r>
      <w:del w:id="142" w:author="Martin Gerdin Wärnberg" w:date="2025-05-28T08:34:00Z" w16du:dateUtc="2025-05-28T06:34:00Z">
        <w:r w:rsidDel="00BB6AD4">
          <w:rPr>
            <w:rFonts w:ascii="Times New Roman" w:eastAsia="Times New Roman" w:hAnsi="Times New Roman" w:cs="Times New Roman"/>
            <w:color w:val="000000"/>
          </w:rPr>
          <w:delText xml:space="preserve">having </w:delText>
        </w:r>
      </w:del>
      <w:r>
        <w:rPr>
          <w:rFonts w:ascii="Times New Roman" w:eastAsia="Times New Roman" w:hAnsi="Times New Roman" w:cs="Times New Roman"/>
          <w:color w:val="000000"/>
        </w:rPr>
        <w:t xml:space="preserve">any of the reasons listed in the International Classification of Diseases chapter </w:t>
      </w:r>
      <w:r w:rsidR="00E564AB">
        <w:rPr>
          <w:rFonts w:ascii="Times New Roman" w:eastAsia="Times New Roman" w:hAnsi="Times New Roman" w:cs="Times New Roman"/>
          <w:color w:val="000000"/>
        </w:rPr>
        <w:lastRenderedPageBreak/>
        <w:t>20</w:t>
      </w:r>
      <w:r>
        <w:rPr>
          <w:rFonts w:ascii="Times New Roman" w:eastAsia="Times New Roman" w:hAnsi="Times New Roman" w:cs="Times New Roman"/>
          <w:color w:val="000000"/>
        </w:rPr>
        <w:t xml:space="preserve"> as the reason for presenting;</w:t>
      </w:r>
    </w:p>
    <w:p w14:paraId="00000073" w14:textId="77777777" w:rsidR="00CE4CB3" w:rsidRDefault="00391F2E">
      <w:pPr>
        <w:numPr>
          <w:ilvl w:val="0"/>
          <w:numId w:val="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Admitted, or died between arrival at the hospital and admission, or referred/ transferred from the emergency department of a participating hospital to another hospital for admission; and</w:t>
      </w:r>
    </w:p>
    <w:p w14:paraId="00000074" w14:textId="69F6ABA9" w:rsidR="00CE4CB3" w:rsidRDefault="00391F2E">
      <w:pPr>
        <w:numPr>
          <w:ilvl w:val="0"/>
          <w:numId w:val="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Managed by a participating </w:t>
      </w:r>
      <w:r w:rsidR="00E564AB">
        <w:rPr>
          <w:rFonts w:ascii="Times New Roman" w:eastAsia="Times New Roman" w:hAnsi="Times New Roman" w:cs="Times New Roman"/>
          <w:color w:val="000000"/>
        </w:rPr>
        <w:t>unit</w:t>
      </w:r>
      <w:r>
        <w:rPr>
          <w:rFonts w:ascii="Times New Roman" w:eastAsia="Times New Roman" w:hAnsi="Times New Roman" w:cs="Times New Roman"/>
          <w:color w:val="000000"/>
        </w:rPr>
        <w:t xml:space="preserve"> in the emergency department.</w:t>
      </w:r>
    </w:p>
    <w:p w14:paraId="00000075" w14:textId="77777777" w:rsidR="00CE4CB3" w:rsidRDefault="00CE4CB3">
      <w:pPr>
        <w:ind w:left="720"/>
        <w:rPr>
          <w:rFonts w:ascii="Times New Roman" w:eastAsia="Times New Roman" w:hAnsi="Times New Roman" w:cs="Times New Roman"/>
          <w:color w:val="000000"/>
        </w:rPr>
      </w:pPr>
    </w:p>
    <w:p w14:paraId="00000076" w14:textId="23E64FED" w:rsidR="00CE4CB3" w:rsidRDefault="00391F2E">
      <w:pPr>
        <w:rPr>
          <w:rFonts w:ascii="Times New Roman" w:eastAsia="Times New Roman" w:hAnsi="Times New Roman" w:cs="Times New Roman"/>
          <w:color w:val="000000"/>
        </w:rPr>
      </w:pPr>
      <w:del w:id="143" w:author="Martin Gerdin Wärnberg" w:date="2025-05-28T08:34:00Z" w16du:dateUtc="2025-05-28T06:34:00Z">
        <w:r w:rsidDel="00BB6AD4">
          <w:rPr>
            <w:rFonts w:ascii="Times New Roman" w:eastAsia="Times New Roman" w:hAnsi="Times New Roman" w:cs="Times New Roman"/>
            <w:color w:val="000000"/>
          </w:rPr>
          <w:delText>Participants are excluded if they</w:delText>
        </w:r>
      </w:del>
      <w:ins w:id="144" w:author="Martin Gerdin Wärnberg" w:date="2025-05-28T08:34:00Z" w16du:dateUtc="2025-05-28T06:34:00Z">
        <w:r w:rsidR="00BB6AD4">
          <w:rPr>
            <w:rFonts w:ascii="Times New Roman" w:eastAsia="Times New Roman" w:hAnsi="Times New Roman" w:cs="Times New Roman"/>
            <w:color w:val="000000"/>
          </w:rPr>
          <w:t>T</w:t>
        </w:r>
      </w:ins>
      <w:ins w:id="145" w:author="Martin Gerdin Wärnberg" w:date="2025-05-28T08:35:00Z" w16du:dateUtc="2025-05-28T06:35:00Z">
        <w:r w:rsidR="00BB6AD4">
          <w:rPr>
            <w:rFonts w:ascii="Times New Roman" w:eastAsia="Times New Roman" w:hAnsi="Times New Roman" w:cs="Times New Roman"/>
            <w:color w:val="000000"/>
          </w:rPr>
          <w:t>he exclusion criteria for the patient participants are as follows</w:t>
        </w:r>
      </w:ins>
      <w:r>
        <w:rPr>
          <w:rFonts w:ascii="Times New Roman" w:eastAsia="Times New Roman" w:hAnsi="Times New Roman" w:cs="Times New Roman"/>
          <w:color w:val="000000"/>
        </w:rPr>
        <w:t>:</w:t>
      </w:r>
    </w:p>
    <w:p w14:paraId="00000077" w14:textId="753F28D3" w:rsidR="00CE4CB3" w:rsidRDefault="00391F2E">
      <w:pPr>
        <w:numPr>
          <w:ilvl w:val="0"/>
          <w:numId w:val="3"/>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Present</w:t>
      </w:r>
      <w:ins w:id="146" w:author="Martin Gerdin Wärnberg" w:date="2025-05-28T08:35:00Z" w16du:dateUtc="2025-05-28T06:35:00Z">
        <w:r w:rsidR="00BB6AD4">
          <w:rPr>
            <w:rFonts w:ascii="Times New Roman" w:eastAsia="Times New Roman" w:hAnsi="Times New Roman" w:cs="Times New Roman"/>
            <w:color w:val="000000"/>
          </w:rPr>
          <w:t>ing</w:t>
        </w:r>
      </w:ins>
      <w:r>
        <w:rPr>
          <w:rFonts w:ascii="Times New Roman" w:eastAsia="Times New Roman" w:hAnsi="Times New Roman" w:cs="Times New Roman"/>
          <w:color w:val="000000"/>
        </w:rPr>
        <w:t xml:space="preserve"> with isolated </w:t>
      </w:r>
      <w:r w:rsidR="000E7F91">
        <w:rPr>
          <w:rFonts w:ascii="Times New Roman" w:eastAsia="Times New Roman" w:hAnsi="Times New Roman" w:cs="Times New Roman"/>
          <w:color w:val="000000"/>
        </w:rPr>
        <w:t xml:space="preserve">closed </w:t>
      </w:r>
      <w:r w:rsidR="00C41533">
        <w:rPr>
          <w:rFonts w:ascii="Times New Roman" w:eastAsia="Times New Roman" w:hAnsi="Times New Roman" w:cs="Times New Roman"/>
          <w:color w:val="000000"/>
        </w:rPr>
        <w:t>extremity</w:t>
      </w:r>
      <w:r>
        <w:rPr>
          <w:rFonts w:ascii="Times New Roman" w:eastAsia="Times New Roman" w:hAnsi="Times New Roman" w:cs="Times New Roman"/>
          <w:color w:val="000000"/>
        </w:rPr>
        <w:t xml:space="preserve"> </w:t>
      </w:r>
      <w:r w:rsidR="00C41533">
        <w:rPr>
          <w:rFonts w:ascii="Times New Roman" w:eastAsia="Times New Roman" w:hAnsi="Times New Roman" w:cs="Times New Roman"/>
          <w:color w:val="000000"/>
        </w:rPr>
        <w:t>fracture</w:t>
      </w:r>
      <w:r>
        <w:rPr>
          <w:rFonts w:ascii="Times New Roman" w:eastAsia="Times New Roman" w:hAnsi="Times New Roman" w:cs="Times New Roman"/>
          <w:color w:val="000000"/>
        </w:rPr>
        <w:t xml:space="preserve">; </w:t>
      </w:r>
    </w:p>
    <w:p w14:paraId="00000078" w14:textId="5006F5CC" w:rsidR="00CE4CB3" w:rsidRDefault="00BB6AD4">
      <w:pPr>
        <w:numPr>
          <w:ilvl w:val="0"/>
          <w:numId w:val="3"/>
        </w:numPr>
        <w:pBdr>
          <w:top w:val="nil"/>
          <w:left w:val="nil"/>
          <w:bottom w:val="nil"/>
          <w:right w:val="nil"/>
          <w:between w:val="nil"/>
        </w:pBdr>
        <w:rPr>
          <w:rFonts w:ascii="Times New Roman" w:eastAsia="Times New Roman" w:hAnsi="Times New Roman" w:cs="Times New Roman"/>
          <w:color w:val="000000"/>
        </w:rPr>
      </w:pPr>
      <w:ins w:id="147" w:author="Martin Gerdin Wärnberg" w:date="2025-05-28T08:35:00Z" w16du:dateUtc="2025-05-28T06:35:00Z">
        <w:r>
          <w:rPr>
            <w:rFonts w:ascii="Times New Roman" w:eastAsia="Times New Roman" w:hAnsi="Times New Roman" w:cs="Times New Roman"/>
            <w:color w:val="000000"/>
          </w:rPr>
          <w:t xml:space="preserve">Admitted </w:t>
        </w:r>
      </w:ins>
      <w:del w:id="148" w:author="Martin Gerdin Wärnberg" w:date="2025-05-28T08:35:00Z" w16du:dateUtc="2025-05-28T06:35:00Z">
        <w:r w:rsidR="00391F2E" w:rsidDel="00BB6AD4">
          <w:rPr>
            <w:rFonts w:ascii="Times New Roman" w:eastAsia="Times New Roman" w:hAnsi="Times New Roman" w:cs="Times New Roman"/>
            <w:color w:val="000000"/>
          </w:rPr>
          <w:delText xml:space="preserve">Participants </w:delText>
        </w:r>
      </w:del>
      <w:r w:rsidR="00391F2E">
        <w:rPr>
          <w:rFonts w:ascii="Times New Roman" w:eastAsia="Times New Roman" w:hAnsi="Times New Roman" w:cs="Times New Roman"/>
          <w:color w:val="000000"/>
        </w:rPr>
        <w:t xml:space="preserve">directly </w:t>
      </w:r>
      <w:del w:id="149" w:author="Martin Gerdin Wärnberg" w:date="2025-05-28T08:35:00Z" w16du:dateUtc="2025-05-28T06:35:00Z">
        <w:r w:rsidR="00391F2E" w:rsidDel="00BB6AD4">
          <w:rPr>
            <w:rFonts w:ascii="Times New Roman" w:eastAsia="Times New Roman" w:hAnsi="Times New Roman" w:cs="Times New Roman"/>
            <w:color w:val="000000"/>
          </w:rPr>
          <w:delText xml:space="preserve">admitted </w:delText>
        </w:r>
      </w:del>
      <w:r w:rsidR="00391F2E">
        <w:rPr>
          <w:rFonts w:ascii="Times New Roman" w:eastAsia="Times New Roman" w:hAnsi="Times New Roman" w:cs="Times New Roman"/>
          <w:color w:val="000000"/>
        </w:rPr>
        <w:t>to a ward without being seen by a physician in the emergency department.</w:t>
      </w:r>
    </w:p>
    <w:p w14:paraId="00000079" w14:textId="77777777" w:rsidR="00CE4CB3" w:rsidRDefault="00CE4CB3">
      <w:pPr>
        <w:spacing w:line="259" w:lineRule="auto"/>
        <w:rPr>
          <w:rFonts w:ascii="Times New Roman" w:eastAsia="Times New Roman" w:hAnsi="Times New Roman" w:cs="Times New Roman"/>
          <w:color w:val="000000"/>
        </w:rPr>
      </w:pPr>
    </w:p>
    <w:p w14:paraId="0000007A" w14:textId="54F79932" w:rsidR="00CE4CB3" w:rsidRDefault="00391F2E" w:rsidP="00892A39">
      <w:pPr>
        <w:pStyle w:val="Heading2"/>
      </w:pPr>
      <w:r>
        <w:t xml:space="preserve">Who will </w:t>
      </w:r>
      <w:del w:id="150" w:author="Martin Gerdin Wärnberg" w:date="2025-05-28T08:35:00Z" w16du:dateUtc="2025-05-28T06:35:00Z">
        <w:r w:rsidDel="00BB6AD4">
          <w:delText xml:space="preserve">take </w:delText>
        </w:r>
      </w:del>
      <w:ins w:id="151" w:author="Martin Gerdin Wärnberg" w:date="2025-05-28T08:35:00Z" w16du:dateUtc="2025-05-28T06:35:00Z">
        <w:r w:rsidR="00BB6AD4">
          <w:t>obtain</w:t>
        </w:r>
        <w:r w:rsidR="00BB6AD4">
          <w:t xml:space="preserve"> </w:t>
        </w:r>
      </w:ins>
      <w:r>
        <w:t>informed consent or assent? {26a, 26b}</w:t>
      </w:r>
    </w:p>
    <w:p w14:paraId="79D375DF" w14:textId="580E7C2F" w:rsidR="00892A39" w:rsidRDefault="00BB6AD4">
      <w:pPr>
        <w:spacing w:line="252" w:lineRule="auto"/>
        <w:ind w:right="267"/>
        <w:rPr>
          <w:rFonts w:ascii="Times New Roman" w:eastAsia="Times New Roman" w:hAnsi="Times New Roman" w:cs="Times New Roman"/>
          <w:color w:val="000000"/>
        </w:rPr>
      </w:pPr>
      <w:ins w:id="152" w:author="Martin Gerdin Wärnberg" w:date="2025-05-28T08:35:00Z" w16du:dateUtc="2025-05-28T06:35:00Z">
        <w:r>
          <w:rPr>
            <w:rFonts w:ascii="Times New Roman" w:eastAsia="Times New Roman" w:hAnsi="Times New Roman" w:cs="Times New Roman"/>
            <w:color w:val="000000"/>
          </w:rPr>
          <w:t xml:space="preserve">The </w:t>
        </w:r>
      </w:ins>
      <w:r w:rsidR="00391F2E">
        <w:rPr>
          <w:rFonts w:ascii="Times New Roman" w:eastAsia="Times New Roman" w:hAnsi="Times New Roman" w:cs="Times New Roman"/>
          <w:color w:val="000000"/>
        </w:rPr>
        <w:t xml:space="preserve">ATLS ® intervention will be given to the </w:t>
      </w:r>
      <w:del w:id="153" w:author="Martin Gerdin Wärnberg" w:date="2025-05-28T08:36:00Z" w16du:dateUtc="2025-05-28T06:36:00Z">
        <w:r w:rsidR="00391F2E" w:rsidDel="00BB6AD4">
          <w:rPr>
            <w:rFonts w:ascii="Times New Roman" w:eastAsia="Times New Roman" w:hAnsi="Times New Roman" w:cs="Times New Roman"/>
            <w:color w:val="000000"/>
          </w:rPr>
          <w:delText xml:space="preserve">training </w:delText>
        </w:r>
      </w:del>
      <w:r w:rsidR="00391F2E">
        <w:rPr>
          <w:rFonts w:ascii="Times New Roman" w:eastAsia="Times New Roman" w:hAnsi="Times New Roman" w:cs="Times New Roman"/>
          <w:color w:val="000000"/>
        </w:rPr>
        <w:t xml:space="preserve">physicians </w:t>
      </w:r>
      <w:del w:id="154" w:author="Martin Gerdin Wärnberg" w:date="2025-05-28T08:36:00Z" w16du:dateUtc="2025-05-28T06:36:00Z">
        <w:r w:rsidR="00391F2E" w:rsidDel="00BB6AD4">
          <w:rPr>
            <w:rFonts w:ascii="Times New Roman" w:eastAsia="Times New Roman" w:hAnsi="Times New Roman" w:cs="Times New Roman"/>
            <w:color w:val="000000"/>
          </w:rPr>
          <w:delText xml:space="preserve">which are </w:delText>
        </w:r>
      </w:del>
      <w:r w:rsidR="00391F2E">
        <w:rPr>
          <w:rFonts w:ascii="Times New Roman" w:eastAsia="Times New Roman" w:hAnsi="Times New Roman" w:cs="Times New Roman"/>
          <w:color w:val="000000"/>
        </w:rPr>
        <w:t xml:space="preserve">at the cluster level. It is unreasonable to expect these physicians to temporarily disregard their training. Therefore, for this study, consent will refer to </w:t>
      </w:r>
      <w:r w:rsidR="00892A39">
        <w:rPr>
          <w:rFonts w:ascii="Times New Roman" w:eastAsia="Times New Roman" w:hAnsi="Times New Roman" w:cs="Times New Roman"/>
          <w:color w:val="000000"/>
        </w:rPr>
        <w:t xml:space="preserve">consent for </w:t>
      </w:r>
      <w:r w:rsidR="00391F2E">
        <w:rPr>
          <w:rFonts w:ascii="Times New Roman" w:eastAsia="Times New Roman" w:hAnsi="Times New Roman" w:cs="Times New Roman"/>
          <w:color w:val="000000"/>
        </w:rPr>
        <w:t>data collection</w:t>
      </w:r>
      <w:del w:id="155" w:author="Martin Gerdin Wärnberg" w:date="2025-05-28T08:36:00Z" w16du:dateUtc="2025-05-28T06:36:00Z">
        <w:r w:rsidR="00391F2E" w:rsidDel="00BB6AD4">
          <w:rPr>
            <w:rFonts w:ascii="Times New Roman" w:eastAsia="Times New Roman" w:hAnsi="Times New Roman" w:cs="Times New Roman"/>
            <w:color w:val="000000"/>
          </w:rPr>
          <w:delText>,</w:delText>
        </w:r>
      </w:del>
      <w:r w:rsidR="00391F2E">
        <w:rPr>
          <w:rFonts w:ascii="Times New Roman" w:eastAsia="Times New Roman" w:hAnsi="Times New Roman" w:cs="Times New Roman"/>
          <w:color w:val="000000"/>
        </w:rPr>
        <w:t xml:space="preserve"> as </w:t>
      </w:r>
      <w:ins w:id="156" w:author="Martin Gerdin Wärnberg" w:date="2025-05-28T08:36:00Z" w16du:dateUtc="2025-05-28T06:36:00Z">
        <w:r>
          <w:rPr>
            <w:rFonts w:ascii="Times New Roman" w:eastAsia="Times New Roman" w:hAnsi="Times New Roman" w:cs="Times New Roman"/>
            <w:color w:val="000000"/>
          </w:rPr>
          <w:t xml:space="preserve">the patient </w:t>
        </w:r>
      </w:ins>
      <w:r w:rsidR="00391F2E">
        <w:rPr>
          <w:rFonts w:ascii="Times New Roman" w:eastAsia="Times New Roman" w:hAnsi="Times New Roman" w:cs="Times New Roman"/>
          <w:color w:val="000000"/>
        </w:rPr>
        <w:t>participants cannot opt out of the intervention.</w:t>
      </w:r>
    </w:p>
    <w:p w14:paraId="6B2FAE38" w14:textId="77777777" w:rsidR="00892A39" w:rsidRDefault="00892A39">
      <w:pPr>
        <w:spacing w:line="252" w:lineRule="auto"/>
        <w:ind w:right="267"/>
        <w:rPr>
          <w:rFonts w:ascii="Times New Roman" w:eastAsia="Times New Roman" w:hAnsi="Times New Roman" w:cs="Times New Roman"/>
          <w:color w:val="000000"/>
        </w:rPr>
      </w:pPr>
    </w:p>
    <w:p w14:paraId="0000007B" w14:textId="5412C3FD" w:rsidR="00CE4CB3" w:rsidRDefault="00391F2E">
      <w:pPr>
        <w:spacing w:line="252" w:lineRule="auto"/>
        <w:ind w:right="267"/>
        <w:rPr>
          <w:rFonts w:ascii="Times New Roman" w:eastAsia="Times New Roman" w:hAnsi="Times New Roman" w:cs="Times New Roman"/>
          <w:color w:val="000000"/>
        </w:rPr>
      </w:pPr>
      <w:r>
        <w:rPr>
          <w:rFonts w:ascii="Times New Roman" w:eastAsia="Times New Roman" w:hAnsi="Times New Roman" w:cs="Times New Roman"/>
          <w:color w:val="000000"/>
        </w:rPr>
        <w:t xml:space="preserve">Participants will be included in this trial </w:t>
      </w:r>
      <w:del w:id="157" w:author="Martin Gerdin Wärnberg" w:date="2025-05-28T08:36:00Z" w16du:dateUtc="2025-05-28T06:36:00Z">
        <w:r w:rsidDel="00BB6AD4">
          <w:rPr>
            <w:rFonts w:ascii="Times New Roman" w:eastAsia="Times New Roman" w:hAnsi="Times New Roman" w:cs="Times New Roman"/>
            <w:color w:val="000000"/>
          </w:rPr>
          <w:delText xml:space="preserve">under </w:delText>
        </w:r>
      </w:del>
      <w:ins w:id="158" w:author="Martin Gerdin Wärnberg" w:date="2025-05-28T08:36:00Z" w16du:dateUtc="2025-05-28T06:36:00Z">
        <w:r w:rsidR="00BB6AD4">
          <w:rPr>
            <w:rFonts w:ascii="Times New Roman" w:eastAsia="Times New Roman" w:hAnsi="Times New Roman" w:cs="Times New Roman"/>
            <w:color w:val="000000"/>
          </w:rPr>
          <w:t>with</w:t>
        </w:r>
        <w:r w:rsidR="00BB6AD4">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the following modes of consent:</w:t>
      </w:r>
    </w:p>
    <w:p w14:paraId="0000007C" w14:textId="6240FD67" w:rsidR="00CE4CB3" w:rsidRDefault="00391F2E">
      <w:pPr>
        <w:numPr>
          <w:ilvl w:val="0"/>
          <w:numId w:val="2"/>
        </w:numPr>
        <w:pBdr>
          <w:top w:val="nil"/>
          <w:left w:val="nil"/>
          <w:bottom w:val="nil"/>
          <w:right w:val="nil"/>
          <w:between w:val="nil"/>
        </w:pBdr>
        <w:spacing w:line="252" w:lineRule="auto"/>
        <w:ind w:left="671" w:right="267" w:hanging="279"/>
        <w:rPr>
          <w:rFonts w:ascii="Times New Roman" w:eastAsia="Times New Roman" w:hAnsi="Times New Roman" w:cs="Times New Roman"/>
          <w:color w:val="000000"/>
        </w:rPr>
      </w:pPr>
      <w:r>
        <w:rPr>
          <w:rFonts w:ascii="Times New Roman" w:eastAsia="Times New Roman" w:hAnsi="Times New Roman" w:cs="Times New Roman"/>
          <w:color w:val="000000"/>
        </w:rPr>
        <w:t>Opt</w:t>
      </w:r>
      <w:ins w:id="159" w:author="Martin Gerdin Wärnberg" w:date="2025-05-28T08:36:00Z" w16du:dateUtc="2025-05-28T06:36:00Z">
        <w:r w:rsidR="00BB6AD4">
          <w:rPr>
            <w:rFonts w:ascii="Times New Roman" w:eastAsia="Times New Roman" w:hAnsi="Times New Roman" w:cs="Times New Roman"/>
            <w:color w:val="000000"/>
          </w:rPr>
          <w:t>-</w:t>
        </w:r>
      </w:ins>
      <w:del w:id="160" w:author="Martin Gerdin Wärnberg" w:date="2025-05-28T08:36:00Z" w16du:dateUtc="2025-05-28T06:36:00Z">
        <w:r w:rsidDel="00BB6AD4">
          <w:rPr>
            <w:rFonts w:ascii="Times New Roman" w:eastAsia="Times New Roman" w:hAnsi="Times New Roman" w:cs="Times New Roman"/>
            <w:color w:val="000000"/>
          </w:rPr>
          <w:delText xml:space="preserve"> </w:delText>
        </w:r>
      </w:del>
      <w:r>
        <w:rPr>
          <w:rFonts w:ascii="Times New Roman" w:eastAsia="Times New Roman" w:hAnsi="Times New Roman" w:cs="Times New Roman"/>
          <w:color w:val="000000"/>
        </w:rPr>
        <w:t xml:space="preserve">out consent for routinely recorded data and measurement of adherence to ATLS® principles. Consent for the collection of routinely recorded data, either through interviews or by extracting information from medical records, as well as for the measurement of adherence to ATLS® principles, will be presumed unless explicitly declined. This approach is justified because the trial is considered to pose minimal risk and because data collection will be </w:t>
      </w:r>
      <w:proofErr w:type="spellStart"/>
      <w:r>
        <w:rPr>
          <w:rFonts w:ascii="Times New Roman" w:eastAsia="Times New Roman" w:hAnsi="Times New Roman" w:cs="Times New Roman"/>
          <w:color w:val="000000"/>
        </w:rPr>
        <w:t>non</w:t>
      </w:r>
      <w:del w:id="161" w:author="Martin Gerdin Wärnberg" w:date="2025-05-28T08:37:00Z" w16du:dateUtc="2025-05-28T06:37:00Z">
        <w:r w:rsidDel="00BB6AD4">
          <w:rPr>
            <w:rFonts w:ascii="Times New Roman" w:eastAsia="Times New Roman" w:hAnsi="Times New Roman" w:cs="Times New Roman"/>
            <w:color w:val="000000"/>
          </w:rPr>
          <w:delText>-</w:delText>
        </w:r>
      </w:del>
      <w:r>
        <w:rPr>
          <w:rFonts w:ascii="Times New Roman" w:eastAsia="Times New Roman" w:hAnsi="Times New Roman" w:cs="Times New Roman"/>
          <w:color w:val="000000"/>
        </w:rPr>
        <w:t>invasive</w:t>
      </w:r>
      <w:proofErr w:type="spellEnd"/>
      <w:r>
        <w:rPr>
          <w:rFonts w:ascii="Times New Roman" w:eastAsia="Times New Roman" w:hAnsi="Times New Roman" w:cs="Times New Roman"/>
          <w:color w:val="000000"/>
        </w:rPr>
        <w:t xml:space="preserve">. Additionally, obtaining consent specifically for the measurement of adherence to ATLS® principles could interfere with the provision of care and cause undue stress for </w:t>
      </w:r>
      <w:del w:id="162" w:author="Martin Gerdin Wärnberg" w:date="2025-05-28T08:37:00Z" w16du:dateUtc="2025-05-28T06:37:00Z">
        <w:r w:rsidDel="00BB6AD4">
          <w:rPr>
            <w:rFonts w:ascii="Times New Roman" w:eastAsia="Times New Roman" w:hAnsi="Times New Roman" w:cs="Times New Roman"/>
            <w:color w:val="000000"/>
          </w:rPr>
          <w:delText xml:space="preserve">the </w:delText>
        </w:r>
      </w:del>
      <w:r>
        <w:rPr>
          <w:rFonts w:ascii="Times New Roman" w:eastAsia="Times New Roman" w:hAnsi="Times New Roman" w:cs="Times New Roman"/>
          <w:color w:val="000000"/>
        </w:rPr>
        <w:t>patient</w:t>
      </w:r>
      <w:ins w:id="163" w:author="Martin Gerdin Wärnberg" w:date="2025-05-28T08:37:00Z" w16du:dateUtc="2025-05-28T06:37:00Z">
        <w:r w:rsidR="00BB6AD4">
          <w:rPr>
            <w:rFonts w:ascii="Times New Roman" w:eastAsia="Times New Roman" w:hAnsi="Times New Roman" w:cs="Times New Roman"/>
            <w:color w:val="000000"/>
          </w:rPr>
          <w:t>s</w:t>
        </w:r>
      </w:ins>
      <w:r>
        <w:rPr>
          <w:rFonts w:ascii="Times New Roman" w:eastAsia="Times New Roman" w:hAnsi="Times New Roman" w:cs="Times New Roman"/>
          <w:color w:val="000000"/>
        </w:rPr>
        <w:t xml:space="preserve"> and their representatives. Participants, or their legally authori</w:t>
      </w:r>
      <w:ins w:id="164" w:author="Martin Gerdin Wärnberg" w:date="2025-05-28T08:38:00Z" w16du:dateUtc="2025-05-28T06:38:00Z">
        <w:r w:rsidR="00BB6AD4">
          <w:rPr>
            <w:rFonts w:ascii="Times New Roman" w:eastAsia="Times New Roman" w:hAnsi="Times New Roman" w:cs="Times New Roman"/>
            <w:color w:val="000000"/>
          </w:rPr>
          <w:t>s</w:t>
        </w:r>
      </w:ins>
      <w:del w:id="165" w:author="Martin Gerdin Wärnberg" w:date="2025-05-28T08:38:00Z" w16du:dateUtc="2025-05-28T06:38:00Z">
        <w:r w:rsidDel="00BB6AD4">
          <w:rPr>
            <w:rFonts w:ascii="Times New Roman" w:eastAsia="Times New Roman" w:hAnsi="Times New Roman" w:cs="Times New Roman"/>
            <w:color w:val="000000"/>
          </w:rPr>
          <w:delText>z</w:delText>
        </w:r>
      </w:del>
      <w:r>
        <w:rPr>
          <w:rFonts w:ascii="Times New Roman" w:eastAsia="Times New Roman" w:hAnsi="Times New Roman" w:cs="Times New Roman"/>
          <w:color w:val="000000"/>
        </w:rPr>
        <w:t>ed representatives, will be provided with written information about the study upon their arrival at the hospital.</w:t>
      </w:r>
    </w:p>
    <w:p w14:paraId="0000007D" w14:textId="519AAE63" w:rsidR="00CE4CB3" w:rsidRDefault="00391F2E">
      <w:pPr>
        <w:numPr>
          <w:ilvl w:val="0"/>
          <w:numId w:val="2"/>
        </w:numPr>
        <w:pBdr>
          <w:top w:val="nil"/>
          <w:left w:val="nil"/>
          <w:bottom w:val="nil"/>
          <w:right w:val="nil"/>
          <w:between w:val="nil"/>
        </w:pBdr>
        <w:spacing w:line="252" w:lineRule="auto"/>
        <w:ind w:left="671" w:right="267" w:hanging="279"/>
        <w:rPr>
          <w:rFonts w:ascii="Times New Roman" w:eastAsia="Times New Roman" w:hAnsi="Times New Roman" w:cs="Times New Roman"/>
          <w:color w:val="000000"/>
        </w:rPr>
      </w:pPr>
      <w:r>
        <w:rPr>
          <w:rFonts w:ascii="Times New Roman" w:eastAsia="Times New Roman" w:hAnsi="Times New Roman" w:cs="Times New Roman"/>
          <w:color w:val="000000"/>
        </w:rPr>
        <w:t>Opt</w:t>
      </w:r>
      <w:ins w:id="166" w:author="Martin Gerdin Wärnberg" w:date="2025-05-28T08:37:00Z" w16du:dateUtc="2025-05-28T06:37:00Z">
        <w:r w:rsidR="00BB6AD4">
          <w:rPr>
            <w:rFonts w:ascii="Times New Roman" w:eastAsia="Times New Roman" w:hAnsi="Times New Roman" w:cs="Times New Roman"/>
            <w:color w:val="000000"/>
          </w:rPr>
          <w:t>-</w:t>
        </w:r>
      </w:ins>
      <w:del w:id="167" w:author="Martin Gerdin Wärnberg" w:date="2025-05-28T08:37:00Z" w16du:dateUtc="2025-05-28T06:37:00Z">
        <w:r w:rsidDel="00BB6AD4">
          <w:rPr>
            <w:rFonts w:ascii="Times New Roman" w:eastAsia="Times New Roman" w:hAnsi="Times New Roman" w:cs="Times New Roman"/>
            <w:color w:val="000000"/>
          </w:rPr>
          <w:delText xml:space="preserve"> </w:delText>
        </w:r>
      </w:del>
      <w:r>
        <w:rPr>
          <w:rFonts w:ascii="Times New Roman" w:eastAsia="Times New Roman" w:hAnsi="Times New Roman" w:cs="Times New Roman"/>
          <w:color w:val="000000"/>
        </w:rPr>
        <w:t xml:space="preserve">in consent and assent for </w:t>
      </w:r>
      <w:proofErr w:type="spellStart"/>
      <w:r>
        <w:rPr>
          <w:rFonts w:ascii="Times New Roman" w:eastAsia="Times New Roman" w:hAnsi="Times New Roman" w:cs="Times New Roman"/>
          <w:color w:val="000000"/>
        </w:rPr>
        <w:t>non</w:t>
      </w:r>
      <w:del w:id="168" w:author="Martin Gerdin Wärnberg" w:date="2025-05-28T08:37:00Z" w16du:dateUtc="2025-05-28T06:37:00Z">
        <w:r w:rsidDel="00BB6AD4">
          <w:rPr>
            <w:rFonts w:ascii="Times New Roman" w:eastAsia="Times New Roman" w:hAnsi="Times New Roman" w:cs="Times New Roman"/>
            <w:color w:val="000000"/>
          </w:rPr>
          <w:delText>-</w:delText>
        </w:r>
      </w:del>
      <w:r>
        <w:rPr>
          <w:rFonts w:ascii="Times New Roman" w:eastAsia="Times New Roman" w:hAnsi="Times New Roman" w:cs="Times New Roman"/>
          <w:color w:val="000000"/>
        </w:rPr>
        <w:t>routinely</w:t>
      </w:r>
      <w:proofErr w:type="spellEnd"/>
      <w:r>
        <w:rPr>
          <w:rFonts w:ascii="Times New Roman" w:eastAsia="Times New Roman" w:hAnsi="Times New Roman" w:cs="Times New Roman"/>
          <w:color w:val="000000"/>
        </w:rPr>
        <w:t xml:space="preserve"> recorded data. Informed consent for </w:t>
      </w:r>
      <w:proofErr w:type="spellStart"/>
      <w:r>
        <w:rPr>
          <w:rFonts w:ascii="Times New Roman" w:eastAsia="Times New Roman" w:hAnsi="Times New Roman" w:cs="Times New Roman"/>
          <w:color w:val="000000"/>
        </w:rPr>
        <w:t>non</w:t>
      </w:r>
      <w:del w:id="169" w:author="Martin Gerdin Wärnberg" w:date="2025-05-28T08:38:00Z" w16du:dateUtc="2025-05-28T06:38:00Z">
        <w:r w:rsidDel="00BB6AD4">
          <w:rPr>
            <w:rFonts w:ascii="Times New Roman" w:eastAsia="Times New Roman" w:hAnsi="Times New Roman" w:cs="Times New Roman"/>
            <w:color w:val="000000"/>
          </w:rPr>
          <w:delText>-</w:delText>
        </w:r>
      </w:del>
      <w:r>
        <w:rPr>
          <w:rFonts w:ascii="Times New Roman" w:eastAsia="Times New Roman" w:hAnsi="Times New Roman" w:cs="Times New Roman"/>
          <w:color w:val="000000"/>
        </w:rPr>
        <w:t>routinely</w:t>
      </w:r>
      <w:proofErr w:type="spellEnd"/>
      <w:r>
        <w:rPr>
          <w:rFonts w:ascii="Times New Roman" w:eastAsia="Times New Roman" w:hAnsi="Times New Roman" w:cs="Times New Roman"/>
          <w:color w:val="000000"/>
        </w:rPr>
        <w:t xml:space="preserve"> recorded data will be actively sought from participants or their legally authori</w:t>
      </w:r>
      <w:ins w:id="170" w:author="Martin Gerdin Wärnberg" w:date="2025-05-28T08:37:00Z" w16du:dateUtc="2025-05-28T06:37:00Z">
        <w:r w:rsidR="00BB6AD4">
          <w:rPr>
            <w:rFonts w:ascii="Times New Roman" w:eastAsia="Times New Roman" w:hAnsi="Times New Roman" w:cs="Times New Roman"/>
            <w:color w:val="000000"/>
          </w:rPr>
          <w:t>s</w:t>
        </w:r>
      </w:ins>
      <w:del w:id="171" w:author="Martin Gerdin Wärnberg" w:date="2025-05-28T08:37:00Z" w16du:dateUtc="2025-05-28T06:37:00Z">
        <w:r w:rsidDel="00BB6AD4">
          <w:rPr>
            <w:rFonts w:ascii="Times New Roman" w:eastAsia="Times New Roman" w:hAnsi="Times New Roman" w:cs="Times New Roman"/>
            <w:color w:val="000000"/>
          </w:rPr>
          <w:delText>z</w:delText>
        </w:r>
      </w:del>
      <w:r>
        <w:rPr>
          <w:rFonts w:ascii="Times New Roman" w:eastAsia="Times New Roman" w:hAnsi="Times New Roman" w:cs="Times New Roman"/>
          <w:color w:val="000000"/>
        </w:rPr>
        <w:t xml:space="preserve">ed representative. For participants who are between 15 and 18 years of age we will obtain both the assent of the participant as well as the consent of their guardian or legally authorized representative. Participants and their representatives will be approached after admission. </w:t>
      </w:r>
      <w:del w:id="172" w:author="Martin Gerdin Wärnberg" w:date="2025-05-28T08:38:00Z" w16du:dateUtc="2025-05-28T06:38:00Z">
        <w:r w:rsidDel="00BB6AD4">
          <w:rPr>
            <w:rFonts w:ascii="Times New Roman" w:eastAsia="Times New Roman" w:hAnsi="Times New Roman" w:cs="Times New Roman"/>
            <w:color w:val="000000"/>
          </w:rPr>
          <w:delText>The c</w:delText>
        </w:r>
      </w:del>
      <w:ins w:id="173" w:author="Martin Gerdin Wärnberg" w:date="2025-05-28T08:38:00Z" w16du:dateUtc="2025-05-28T06:38:00Z">
        <w:r w:rsidR="00BB6AD4">
          <w:rPr>
            <w:rFonts w:ascii="Times New Roman" w:eastAsia="Times New Roman" w:hAnsi="Times New Roman" w:cs="Times New Roman"/>
            <w:color w:val="000000"/>
          </w:rPr>
          <w:t>C</w:t>
        </w:r>
      </w:ins>
      <w:r>
        <w:rPr>
          <w:rFonts w:ascii="Times New Roman" w:eastAsia="Times New Roman" w:hAnsi="Times New Roman" w:cs="Times New Roman"/>
          <w:color w:val="000000"/>
        </w:rPr>
        <w:t xml:space="preserve">onsent and assent will be written for participants who are admitted to the hospital and verbal for participants who are transferred or discharged before the clinical research coordinators have had an opportunity to approach them. </w:t>
      </w:r>
      <w:del w:id="174" w:author="Martin Gerdin Wärnberg" w:date="2025-05-28T08:38:00Z" w16du:dateUtc="2025-05-28T06:38:00Z">
        <w:r w:rsidDel="00BB6AD4">
          <w:rPr>
            <w:rFonts w:ascii="Times New Roman" w:eastAsia="Times New Roman" w:hAnsi="Times New Roman" w:cs="Times New Roman"/>
            <w:color w:val="000000"/>
          </w:rPr>
          <w:delText xml:space="preserve">The </w:delText>
        </w:r>
      </w:del>
      <w:ins w:id="175" w:author="Martin Gerdin Wärnberg" w:date="2025-05-28T08:38:00Z" w16du:dateUtc="2025-05-28T06:38:00Z">
        <w:r w:rsidR="00BB6AD4">
          <w:rPr>
            <w:rFonts w:ascii="Times New Roman" w:eastAsia="Times New Roman" w:hAnsi="Times New Roman" w:cs="Times New Roman"/>
            <w:color w:val="000000"/>
          </w:rPr>
          <w:t>V</w:t>
        </w:r>
      </w:ins>
      <w:del w:id="176" w:author="Martin Gerdin Wärnberg" w:date="2025-05-28T08:38:00Z" w16du:dateUtc="2025-05-28T06:38:00Z">
        <w:r w:rsidDel="00BB6AD4">
          <w:rPr>
            <w:rFonts w:ascii="Times New Roman" w:eastAsia="Times New Roman" w:hAnsi="Times New Roman" w:cs="Times New Roman"/>
            <w:color w:val="000000"/>
          </w:rPr>
          <w:delText>v</w:delText>
        </w:r>
      </w:del>
      <w:r>
        <w:rPr>
          <w:rFonts w:ascii="Times New Roman" w:eastAsia="Times New Roman" w:hAnsi="Times New Roman" w:cs="Times New Roman"/>
          <w:color w:val="000000"/>
        </w:rPr>
        <w:t>erbal consent will be audio recorded.</w:t>
      </w:r>
    </w:p>
    <w:p w14:paraId="0000007E" w14:textId="713C2531" w:rsidR="00CE4CB3" w:rsidRDefault="00391F2E">
      <w:pPr>
        <w:numPr>
          <w:ilvl w:val="0"/>
          <w:numId w:val="2"/>
        </w:numPr>
        <w:pBdr>
          <w:top w:val="nil"/>
          <w:left w:val="nil"/>
          <w:bottom w:val="nil"/>
          <w:right w:val="nil"/>
          <w:between w:val="nil"/>
        </w:pBdr>
        <w:spacing w:line="254" w:lineRule="auto"/>
        <w:ind w:right="267"/>
        <w:rPr>
          <w:rFonts w:ascii="Times New Roman" w:eastAsia="Times New Roman" w:hAnsi="Times New Roman" w:cs="Times New Roman"/>
          <w:color w:val="000000"/>
        </w:rPr>
      </w:pPr>
      <w:r>
        <w:rPr>
          <w:rFonts w:ascii="Times New Roman" w:eastAsia="Times New Roman" w:hAnsi="Times New Roman" w:cs="Times New Roman"/>
          <w:color w:val="000000"/>
        </w:rPr>
        <w:t xml:space="preserve">Waiver of informed consent for participants who are unconscious or otherwise unable to provide consent and </w:t>
      </w:r>
      <w:ins w:id="177" w:author="Martin Gerdin Wärnberg" w:date="2025-05-28T08:38:00Z" w16du:dateUtc="2025-05-28T06:38:00Z">
        <w:r w:rsidR="00BB6AD4">
          <w:rPr>
            <w:rFonts w:ascii="Times New Roman" w:eastAsia="Times New Roman" w:hAnsi="Times New Roman" w:cs="Times New Roman"/>
            <w:color w:val="000000"/>
          </w:rPr>
          <w:t xml:space="preserve">who </w:t>
        </w:r>
      </w:ins>
      <w:r>
        <w:rPr>
          <w:rFonts w:ascii="Times New Roman" w:eastAsia="Times New Roman" w:hAnsi="Times New Roman" w:cs="Times New Roman"/>
          <w:color w:val="000000"/>
        </w:rPr>
        <w:t>do not have a legally authori</w:t>
      </w:r>
      <w:ins w:id="178" w:author="Martin Gerdin Wärnberg" w:date="2025-05-28T08:38:00Z" w16du:dateUtc="2025-05-28T06:38:00Z">
        <w:r w:rsidR="00BB6AD4">
          <w:rPr>
            <w:rFonts w:ascii="Times New Roman" w:eastAsia="Times New Roman" w:hAnsi="Times New Roman" w:cs="Times New Roman"/>
            <w:color w:val="000000"/>
          </w:rPr>
          <w:t>s</w:t>
        </w:r>
      </w:ins>
      <w:del w:id="179" w:author="Martin Gerdin Wärnberg" w:date="2025-05-28T08:38:00Z" w16du:dateUtc="2025-05-28T06:38:00Z">
        <w:r w:rsidDel="00BB6AD4">
          <w:rPr>
            <w:rFonts w:ascii="Times New Roman" w:eastAsia="Times New Roman" w:hAnsi="Times New Roman" w:cs="Times New Roman"/>
            <w:color w:val="000000"/>
          </w:rPr>
          <w:delText>z</w:delText>
        </w:r>
      </w:del>
      <w:r>
        <w:rPr>
          <w:rFonts w:ascii="Times New Roman" w:eastAsia="Times New Roman" w:hAnsi="Times New Roman" w:cs="Times New Roman"/>
          <w:color w:val="000000"/>
        </w:rPr>
        <w:t xml:space="preserve">ed representative. This group represents the most severely injured participants, </w:t>
      </w:r>
      <w:del w:id="180" w:author="Martin Gerdin Wärnberg" w:date="2025-05-28T08:39:00Z" w16du:dateUtc="2025-05-28T06:39:00Z">
        <w:r w:rsidDel="00BB6AD4">
          <w:rPr>
            <w:rFonts w:ascii="Times New Roman" w:eastAsia="Times New Roman" w:hAnsi="Times New Roman" w:cs="Times New Roman"/>
            <w:color w:val="000000"/>
          </w:rPr>
          <w:delText>and they</w:delText>
        </w:r>
      </w:del>
      <w:ins w:id="181" w:author="Martin Gerdin Wärnberg" w:date="2025-05-28T08:39:00Z" w16du:dateUtc="2025-05-28T06:39:00Z">
        <w:r w:rsidR="00BB6AD4">
          <w:rPr>
            <w:rFonts w:ascii="Times New Roman" w:eastAsia="Times New Roman" w:hAnsi="Times New Roman" w:cs="Times New Roman"/>
            <w:color w:val="000000"/>
          </w:rPr>
          <w:t>who must</w:t>
        </w:r>
      </w:ins>
      <w:r>
        <w:rPr>
          <w:rFonts w:ascii="Times New Roman" w:eastAsia="Times New Roman" w:hAnsi="Times New Roman" w:cs="Times New Roman"/>
          <w:color w:val="000000"/>
        </w:rPr>
        <w:t xml:space="preserve"> </w:t>
      </w:r>
      <w:del w:id="182" w:author="Martin Gerdin Wärnberg" w:date="2025-05-28T08:39:00Z" w16du:dateUtc="2025-05-28T06:39:00Z">
        <w:r w:rsidDel="00BB6AD4">
          <w:rPr>
            <w:rFonts w:ascii="Times New Roman" w:eastAsia="Times New Roman" w:hAnsi="Times New Roman" w:cs="Times New Roman"/>
            <w:color w:val="000000"/>
          </w:rPr>
          <w:delText xml:space="preserve">have to </w:delText>
        </w:r>
      </w:del>
      <w:r>
        <w:rPr>
          <w:rFonts w:ascii="Times New Roman" w:eastAsia="Times New Roman" w:hAnsi="Times New Roman" w:cs="Times New Roman"/>
          <w:color w:val="000000"/>
        </w:rPr>
        <w:t xml:space="preserve">be included to make the trial representative of the entire population of trauma participants. Participants who regain consciousness will be informed about the study and asked </w:t>
      </w:r>
      <w:del w:id="183" w:author="Martin Gerdin Wärnberg" w:date="2025-05-28T08:39:00Z" w16du:dateUtc="2025-05-28T06:39:00Z">
        <w:r w:rsidDel="00BB6AD4">
          <w:rPr>
            <w:rFonts w:ascii="Times New Roman" w:eastAsia="Times New Roman" w:hAnsi="Times New Roman" w:cs="Times New Roman"/>
            <w:color w:val="000000"/>
          </w:rPr>
          <w:delText xml:space="preserve">for </w:delText>
        </w:r>
      </w:del>
      <w:ins w:id="184" w:author="Martin Gerdin Wärnberg" w:date="2025-05-28T08:39:00Z" w16du:dateUtc="2025-05-28T06:39:00Z">
        <w:r w:rsidR="00BB6AD4">
          <w:rPr>
            <w:rFonts w:ascii="Times New Roman" w:eastAsia="Times New Roman" w:hAnsi="Times New Roman" w:cs="Times New Roman"/>
            <w:color w:val="000000"/>
          </w:rPr>
          <w:t>to</w:t>
        </w:r>
        <w:r w:rsidR="00BB6AD4">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 xml:space="preserve">consent </w:t>
      </w:r>
      <w:del w:id="185" w:author="Martin Gerdin Wärnberg" w:date="2025-05-28T08:39:00Z" w16du:dateUtc="2025-05-28T06:39:00Z">
        <w:r w:rsidDel="00BB6AD4">
          <w:rPr>
            <w:rFonts w:ascii="Times New Roman" w:eastAsia="Times New Roman" w:hAnsi="Times New Roman" w:cs="Times New Roman"/>
            <w:color w:val="000000"/>
          </w:rPr>
          <w:delText xml:space="preserve">for </w:delText>
        </w:r>
      </w:del>
      <w:ins w:id="186" w:author="Martin Gerdin Wärnberg" w:date="2025-05-28T08:39:00Z" w16du:dateUtc="2025-05-28T06:39:00Z">
        <w:r w:rsidR="00BB6AD4">
          <w:rPr>
            <w:rFonts w:ascii="Times New Roman" w:eastAsia="Times New Roman" w:hAnsi="Times New Roman" w:cs="Times New Roman"/>
            <w:color w:val="000000"/>
          </w:rPr>
          <w:t>to the</w:t>
        </w:r>
        <w:r w:rsidR="00BB6AD4">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 xml:space="preserve">collection of </w:t>
      </w:r>
      <w:proofErr w:type="spellStart"/>
      <w:r>
        <w:rPr>
          <w:rFonts w:ascii="Times New Roman" w:eastAsia="Times New Roman" w:hAnsi="Times New Roman" w:cs="Times New Roman"/>
          <w:color w:val="000000"/>
        </w:rPr>
        <w:t>non</w:t>
      </w:r>
      <w:del w:id="187" w:author="Martin Gerdin Wärnberg" w:date="2025-05-28T08:39:00Z" w16du:dateUtc="2025-05-28T06:39:00Z">
        <w:r w:rsidDel="00BB6AD4">
          <w:rPr>
            <w:rFonts w:ascii="Times New Roman" w:eastAsia="Times New Roman" w:hAnsi="Times New Roman" w:cs="Times New Roman"/>
            <w:color w:val="000000"/>
          </w:rPr>
          <w:delText>-</w:delText>
        </w:r>
      </w:del>
      <w:r>
        <w:rPr>
          <w:rFonts w:ascii="Times New Roman" w:eastAsia="Times New Roman" w:hAnsi="Times New Roman" w:cs="Times New Roman"/>
          <w:color w:val="000000"/>
        </w:rPr>
        <w:t>routinely</w:t>
      </w:r>
      <w:proofErr w:type="spellEnd"/>
      <w:r>
        <w:rPr>
          <w:rFonts w:ascii="Times New Roman" w:eastAsia="Times New Roman" w:hAnsi="Times New Roman" w:cs="Times New Roman"/>
          <w:color w:val="000000"/>
        </w:rPr>
        <w:t xml:space="preserve"> recorded data.</w:t>
      </w:r>
    </w:p>
    <w:p w14:paraId="0000007F" w14:textId="77777777" w:rsidR="00CE4CB3" w:rsidRPr="00892A39" w:rsidRDefault="00391F2E" w:rsidP="00892A39">
      <w:pPr>
        <w:pStyle w:val="Heading1"/>
      </w:pPr>
      <w:r w:rsidRPr="00892A39">
        <w:t>Intervention</w:t>
      </w:r>
    </w:p>
    <w:p w14:paraId="00000080" w14:textId="135CA311" w:rsidR="00CE4CB3" w:rsidRDefault="00391F2E" w:rsidP="00892A39">
      <w:pPr>
        <w:pStyle w:val="Heading2"/>
      </w:pPr>
      <w:r>
        <w:t xml:space="preserve">Explanation </w:t>
      </w:r>
      <w:del w:id="188" w:author="Martin Gerdin Wärnberg" w:date="2025-05-28T08:39:00Z" w16du:dateUtc="2025-05-28T06:39:00Z">
        <w:r w:rsidDel="00BB6AD4">
          <w:delText xml:space="preserve">for </w:delText>
        </w:r>
      </w:del>
      <w:ins w:id="189" w:author="Martin Gerdin Wärnberg" w:date="2025-05-28T08:39:00Z" w16du:dateUtc="2025-05-28T06:39:00Z">
        <w:r w:rsidR="00BB6AD4">
          <w:t>of</w:t>
        </w:r>
        <w:r w:rsidR="00BB6AD4">
          <w:t xml:space="preserve"> </w:t>
        </w:r>
      </w:ins>
      <w:r>
        <w:t xml:space="preserve">the choice of comparators {6b} </w:t>
      </w:r>
    </w:p>
    <w:p w14:paraId="00000081" w14:textId="41305107" w:rsidR="00CE4CB3" w:rsidRDefault="00391F2E">
      <w:pP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control will be standard care, meaning no formal trauma life support training. Standard care varies across hospitals in India, but trauma patients are initially managed by casualty medical oﬀicers, surgical residents, or emergency medicine residents. </w:t>
      </w:r>
      <w:del w:id="190" w:author="Martin Gerdin Wärnberg" w:date="2025-05-28T08:39:00Z" w16du:dateUtc="2025-05-28T06:39:00Z">
        <w:r w:rsidDel="00BB6AD4">
          <w:rPr>
            <w:rFonts w:ascii="Times New Roman" w:eastAsia="Times New Roman" w:hAnsi="Times New Roman" w:cs="Times New Roman"/>
            <w:color w:val="000000"/>
          </w:rPr>
          <w:delText xml:space="preserve">They </w:delText>
        </w:r>
      </w:del>
      <w:proofErr w:type="spellStart"/>
      <w:ins w:id="191" w:author="Martin Gerdin Wärnberg" w:date="2025-05-28T08:39:00Z" w16du:dateUtc="2025-05-28T06:39:00Z">
        <w:r w:rsidR="00BB6AD4">
          <w:rPr>
            <w:rFonts w:ascii="Times New Roman" w:eastAsia="Times New Roman" w:hAnsi="Times New Roman" w:cs="Times New Roman"/>
            <w:color w:val="000000"/>
          </w:rPr>
          <w:t>Thee</w:t>
        </w:r>
        <w:proofErr w:type="spellEnd"/>
        <w:r w:rsidR="00BB6AD4">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are mainly first- or second-year residents who resuscitate patients, perform interventions and refer patients for imaging or other investigations.</w:t>
      </w:r>
    </w:p>
    <w:p w14:paraId="00000082" w14:textId="77777777" w:rsidR="00CE4CB3" w:rsidRDefault="00CE4CB3"/>
    <w:p w14:paraId="00000083" w14:textId="77777777" w:rsidR="00CE4CB3" w:rsidRDefault="00391F2E" w:rsidP="00892A39">
      <w:pPr>
        <w:pStyle w:val="Heading2"/>
      </w:pPr>
      <w:r>
        <w:t>Intervention description {11a}</w:t>
      </w:r>
    </w:p>
    <w:p w14:paraId="00000084" w14:textId="44C5EF6F" w:rsidR="00CE4CB3" w:rsidRDefault="00391F2E">
      <w:pPr>
        <w:spacing w:line="259" w:lineRule="auto"/>
        <w:rPr>
          <w:rFonts w:ascii="Times New Roman" w:eastAsia="Times New Roman" w:hAnsi="Times New Roman" w:cs="Times New Roman"/>
          <w:strike/>
          <w:color w:val="0078D4"/>
        </w:rPr>
      </w:pPr>
      <w:r>
        <w:rPr>
          <w:rFonts w:ascii="Times New Roman" w:eastAsia="Times New Roman" w:hAnsi="Times New Roman" w:cs="Times New Roman"/>
          <w:color w:val="000000"/>
        </w:rPr>
        <w:t>The intervention in this study is the ATLS® training</w:t>
      </w:r>
      <w:ins w:id="192" w:author="Martin Gerdin Wärnberg" w:date="2025-05-28T08:40:00Z" w16du:dateUtc="2025-05-28T06:40:00Z">
        <w:r w:rsidR="00BB6AD4">
          <w:rPr>
            <w:rFonts w:ascii="Times New Roman" w:eastAsia="Times New Roman" w:hAnsi="Times New Roman" w:cs="Times New Roman"/>
            <w:color w:val="000000"/>
          </w:rPr>
          <w:t>, which is</w:t>
        </w:r>
      </w:ins>
      <w:r>
        <w:rPr>
          <w:rFonts w:ascii="Times New Roman" w:eastAsia="Times New Roman" w:hAnsi="Times New Roman" w:cs="Times New Roman"/>
          <w:color w:val="000000"/>
        </w:rPr>
        <w:t xml:space="preserve"> a proprietary 2.5-day course </w:t>
      </w:r>
      <w:del w:id="193" w:author="Martin Gerdin Wärnberg" w:date="2025-05-28T08:40:00Z" w16du:dateUtc="2025-05-28T06:40:00Z">
        <w:r w:rsidDel="00BB6AD4">
          <w:rPr>
            <w:rFonts w:ascii="Times New Roman" w:eastAsia="Times New Roman" w:hAnsi="Times New Roman" w:cs="Times New Roman"/>
            <w:color w:val="000000"/>
          </w:rPr>
          <w:delText xml:space="preserve">teaching </w:delText>
        </w:r>
      </w:del>
      <w:ins w:id="194" w:author="Martin Gerdin Wärnberg" w:date="2025-05-28T08:40:00Z" w16du:dateUtc="2025-05-28T06:40:00Z">
        <w:r w:rsidR="00BB6AD4">
          <w:rPr>
            <w:rFonts w:ascii="Times New Roman" w:eastAsia="Times New Roman" w:hAnsi="Times New Roman" w:cs="Times New Roman"/>
            <w:color w:val="000000"/>
          </w:rPr>
          <w:lastRenderedPageBreak/>
          <w:t>that teaches</w:t>
        </w:r>
        <w:r w:rsidR="00BB6AD4">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a standardised approach to trauma patient care using the concepts of a primary and secondary survey. The programme was developed by the Committee of Trauma of the American College of Surgeons. The course includes initial treatment and resuscitation, triage and interfacility transfers. Learning is based on practical scenario-driven skill stations</w:t>
      </w:r>
      <w:ins w:id="195" w:author="Martin Gerdin Wärnberg" w:date="2025-05-28T08:40:00Z" w16du:dateUtc="2025-05-28T06:40:00Z">
        <w:r w:rsidR="00BB6AD4">
          <w:rPr>
            <w:rFonts w:ascii="Times New Roman" w:eastAsia="Times New Roman" w:hAnsi="Times New Roman" w:cs="Times New Roman"/>
            <w:color w:val="000000"/>
          </w:rPr>
          <w:t xml:space="preserve"> and</w:t>
        </w:r>
      </w:ins>
      <w:del w:id="196" w:author="Martin Gerdin Wärnberg" w:date="2025-05-28T08:40:00Z" w16du:dateUtc="2025-05-28T06:40:00Z">
        <w:r w:rsidDel="00BB6AD4">
          <w:rPr>
            <w:rFonts w:ascii="Times New Roman" w:eastAsia="Times New Roman" w:hAnsi="Times New Roman" w:cs="Times New Roman"/>
            <w:color w:val="000000"/>
          </w:rPr>
          <w:delText>,</w:delText>
        </w:r>
      </w:del>
      <w:r>
        <w:rPr>
          <w:rFonts w:ascii="Times New Roman" w:eastAsia="Times New Roman" w:hAnsi="Times New Roman" w:cs="Times New Roman"/>
          <w:color w:val="000000"/>
        </w:rPr>
        <w:t xml:space="preserve"> lectures and includes a final performance proficiency evaluation</w:t>
      </w:r>
      <w:r w:rsidR="001B1D96">
        <w:rPr>
          <w:rFonts w:ascii="Times New Roman" w:eastAsia="Times New Roman" w:hAnsi="Times New Roman" w:cs="Times New Roman"/>
          <w:color w:val="000000"/>
        </w:rPr>
        <w:t xml:space="preserve">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{"citationID":"b5F0KDRR","properties":{"formattedCitation":"(12)","plainCitation":"(12)","noteIndex":0},"citationItems":[{"id":4,"uris":["http://zotero.org/users/6304864/items/EMM4BBSS"],"itemData":{"id":4,"type":"book","edition":"10th","event-place":"633 N. Saint Clair Street, Chicago, IL 60611-3211","publisher":"American College of Surgeons","publisher-place":"633 N. Saint Clair Street, Chicago, IL 60611-3211","title":"Advanced Trauma Life Support® Student Course Manual","author":[{"family":"American College of Surgeons","given":"Committee on Trauma"}],"issued":{"date-parts":[["2018"]]}}}],"schema":"https://github.com/citation-style-language/schema/raw/master/csl-citation.json"}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(12)</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r>
        <w:rPr>
          <w:rFonts w:ascii="Times New Roman" w:eastAsia="Times New Roman" w:hAnsi="Times New Roman" w:cs="Times New Roman"/>
          <w:strike/>
          <w:color w:val="0078D4"/>
        </w:rPr>
        <w:t xml:space="preserve"> </w:t>
      </w:r>
    </w:p>
    <w:p w14:paraId="00000085" w14:textId="77777777" w:rsidR="00CE4CB3" w:rsidRDefault="00CE4CB3">
      <w:pPr>
        <w:spacing w:line="259" w:lineRule="auto"/>
        <w:rPr>
          <w:rFonts w:ascii="Times New Roman" w:eastAsia="Times New Roman" w:hAnsi="Times New Roman" w:cs="Times New Roman"/>
          <w:strike/>
          <w:color w:val="0078D4"/>
        </w:rPr>
      </w:pPr>
    </w:p>
    <w:p w14:paraId="00000086" w14:textId="0E55134A" w:rsidR="00CE4CB3" w:rsidRDefault="00391F2E">
      <w:pPr>
        <w:spacing w:line="259" w:lineRule="auto"/>
        <w:rPr>
          <w:rFonts w:ascii="Times New Roman" w:eastAsia="Times New Roman" w:hAnsi="Times New Roman" w:cs="Times New Roman"/>
          <w:strike/>
          <w:color w:val="0078D4"/>
        </w:rPr>
      </w:pPr>
      <w:r>
        <w:rPr>
          <w:rFonts w:ascii="Times New Roman" w:eastAsia="Times New Roman" w:hAnsi="Times New Roman" w:cs="Times New Roman"/>
          <w:color w:val="000000"/>
        </w:rPr>
        <w:t xml:space="preserve">We will train </w:t>
      </w:r>
      <w:del w:id="197" w:author="Martin Gerdin Wärnberg" w:date="2025-05-28T08:40:00Z" w16du:dateUtc="2025-05-28T06:40:00Z">
        <w:r w:rsidDel="00BB6AD4">
          <w:rPr>
            <w:rFonts w:ascii="Times New Roman" w:eastAsia="Times New Roman" w:hAnsi="Times New Roman" w:cs="Times New Roman"/>
            <w:color w:val="000000"/>
          </w:rPr>
          <w:delText xml:space="preserve">the </w:delText>
        </w:r>
      </w:del>
      <w:r>
        <w:rPr>
          <w:rFonts w:ascii="Times New Roman" w:eastAsia="Times New Roman" w:hAnsi="Times New Roman" w:cs="Times New Roman"/>
          <w:color w:val="000000"/>
        </w:rPr>
        <w:t xml:space="preserve">physicians </w:t>
      </w:r>
      <w:del w:id="198" w:author="Martin Gerdin Wärnberg" w:date="2025-05-28T08:40:00Z" w16du:dateUtc="2025-05-28T06:40:00Z">
        <w:r w:rsidDel="00BB6AD4">
          <w:rPr>
            <w:rFonts w:ascii="Times New Roman" w:eastAsia="Times New Roman" w:hAnsi="Times New Roman" w:cs="Times New Roman"/>
            <w:color w:val="000000"/>
          </w:rPr>
          <w:delText xml:space="preserve">that </w:delText>
        </w:r>
      </w:del>
      <w:ins w:id="199" w:author="Martin Gerdin Wärnberg" w:date="2025-05-28T08:40:00Z" w16du:dateUtc="2025-05-28T06:40:00Z">
        <w:r w:rsidR="00BB6AD4">
          <w:rPr>
            <w:rFonts w:ascii="Times New Roman" w:eastAsia="Times New Roman" w:hAnsi="Times New Roman" w:cs="Times New Roman"/>
            <w:color w:val="000000"/>
          </w:rPr>
          <w:t>who</w:t>
        </w:r>
        <w:r w:rsidR="00BB6AD4">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initially resuscitate and provide trauma care during the first hour after patient arrival at the emergency department. These physicians can be casualty medical oﬀicers, surgical residents, or emergency medicine residents, depending on the setup at each participating centre. Physicians will be trained in an accredited ATLS® training facility in India. The training will occur during the transition phase in each cluster. Our experience from the pilot study is that study sites adhere to the training slot allotted to them through the trial</w:t>
      </w:r>
      <w:ins w:id="200" w:author="Martin Gerdin Wärnberg" w:date="2025-05-28T08:41:00Z" w16du:dateUtc="2025-05-28T06:41:00Z">
        <w:r w:rsidR="00BB6AD4">
          <w:rPr>
            <w:rFonts w:ascii="Times New Roman" w:eastAsia="Times New Roman" w:hAnsi="Times New Roman" w:cs="Times New Roman"/>
            <w:color w:val="000000"/>
          </w:rPr>
          <w:t xml:space="preserve">; therefore, </w:t>
        </w:r>
      </w:ins>
      <w:del w:id="201" w:author="Martin Gerdin Wärnberg" w:date="2025-05-28T08:41:00Z" w16du:dateUtc="2025-05-28T06:41:00Z">
        <w:r w:rsidDel="00BB6AD4">
          <w:rPr>
            <w:rFonts w:ascii="Times New Roman" w:eastAsia="Times New Roman" w:hAnsi="Times New Roman" w:cs="Times New Roman"/>
            <w:color w:val="000000"/>
          </w:rPr>
          <w:delText>,</w:delText>
        </w:r>
      </w:del>
      <w:r>
        <w:rPr>
          <w:rFonts w:ascii="Times New Roman" w:eastAsia="Times New Roman" w:hAnsi="Times New Roman" w:cs="Times New Roman"/>
          <w:color w:val="000000"/>
        </w:rPr>
        <w:t xml:space="preserve"> </w:t>
      </w:r>
      <w:del w:id="202" w:author="Martin Gerdin Wärnberg" w:date="2025-05-28T08:41:00Z" w16du:dateUtc="2025-05-28T06:41:00Z">
        <w:r w:rsidDel="00BB6AD4">
          <w:rPr>
            <w:rFonts w:ascii="Times New Roman" w:eastAsia="Times New Roman" w:hAnsi="Times New Roman" w:cs="Times New Roman"/>
            <w:color w:val="000000"/>
          </w:rPr>
          <w:delText xml:space="preserve">so </w:delText>
        </w:r>
      </w:del>
      <w:r>
        <w:rPr>
          <w:rFonts w:ascii="Times New Roman" w:eastAsia="Times New Roman" w:hAnsi="Times New Roman" w:cs="Times New Roman"/>
          <w:color w:val="000000"/>
        </w:rPr>
        <w:t xml:space="preserve">we judge the risk of clusters implementing ATLS ® before their randomised implementation sequence </w:t>
      </w:r>
      <w:del w:id="203" w:author="Martin Gerdin Wärnberg" w:date="2025-05-28T08:41:00Z" w16du:dateUtc="2025-05-28T06:41:00Z">
        <w:r w:rsidDel="00BB6AD4">
          <w:rPr>
            <w:rFonts w:ascii="Times New Roman" w:eastAsia="Times New Roman" w:hAnsi="Times New Roman" w:cs="Times New Roman"/>
            <w:color w:val="000000"/>
          </w:rPr>
          <w:delText xml:space="preserve">as </w:delText>
        </w:r>
      </w:del>
      <w:ins w:id="204" w:author="Martin Gerdin Wärnberg" w:date="2025-05-28T08:41:00Z" w16du:dateUtc="2025-05-28T06:41:00Z">
        <w:r w:rsidR="00BB6AD4">
          <w:rPr>
            <w:rFonts w:ascii="Times New Roman" w:eastAsia="Times New Roman" w:hAnsi="Times New Roman" w:cs="Times New Roman"/>
            <w:color w:val="000000"/>
          </w:rPr>
          <w:t>to be</w:t>
        </w:r>
        <w:r w:rsidR="00BB6AD4">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very low.</w:t>
      </w:r>
      <w:r>
        <w:rPr>
          <w:rFonts w:ascii="Times New Roman" w:eastAsia="Times New Roman" w:hAnsi="Times New Roman" w:cs="Times New Roman"/>
          <w:strike/>
          <w:color w:val="0078D4"/>
        </w:rPr>
        <w:t xml:space="preserve"> </w:t>
      </w:r>
    </w:p>
    <w:p w14:paraId="00000087" w14:textId="77777777" w:rsidR="00CE4CB3" w:rsidRDefault="00CE4CB3">
      <w:pPr>
        <w:spacing w:line="259" w:lineRule="auto"/>
        <w:rPr>
          <w:rFonts w:ascii="Times New Roman" w:eastAsia="Times New Roman" w:hAnsi="Times New Roman" w:cs="Times New Roman"/>
          <w:strike/>
          <w:color w:val="0078D4"/>
        </w:rPr>
      </w:pPr>
    </w:p>
    <w:p w14:paraId="00000088" w14:textId="30875A9C" w:rsidR="00CE4CB3" w:rsidRDefault="00000000">
      <w:pPr>
        <w:spacing w:line="259" w:lineRule="auto"/>
        <w:rPr>
          <w:rFonts w:ascii="Times New Roman" w:eastAsia="Times New Roman" w:hAnsi="Times New Roman" w:cs="Times New Roman"/>
          <w:color w:val="000000"/>
        </w:rPr>
      </w:pPr>
      <w:sdt>
        <w:sdtPr>
          <w:tag w:val="goog_rdk_4"/>
          <w:id w:val="2112704600"/>
        </w:sdtPr>
        <w:sdtContent/>
      </w:sdt>
      <w:r w:rsidR="00391F2E">
        <w:rPr>
          <w:rFonts w:ascii="Times New Roman" w:eastAsia="Times New Roman" w:hAnsi="Times New Roman" w:cs="Times New Roman"/>
          <w:color w:val="000000"/>
        </w:rPr>
        <w:t xml:space="preserve">We will train the number </w:t>
      </w:r>
      <w:ins w:id="205" w:author="Martin Gerdin Wärnberg" w:date="2025-05-28T08:41:00Z" w16du:dateUtc="2025-05-28T06:41:00Z">
        <w:r w:rsidR="00BB6AD4">
          <w:rPr>
            <w:rFonts w:ascii="Times New Roman" w:eastAsia="Times New Roman" w:hAnsi="Times New Roman" w:cs="Times New Roman"/>
            <w:color w:val="000000"/>
          </w:rPr>
          <w:t xml:space="preserve">of </w:t>
        </w:r>
      </w:ins>
      <w:r w:rsidR="00391F2E">
        <w:rPr>
          <w:rFonts w:ascii="Times New Roman" w:eastAsia="Times New Roman" w:hAnsi="Times New Roman" w:cs="Times New Roman"/>
          <w:color w:val="000000"/>
        </w:rPr>
        <w:t>units of physicians needed to reach the required patient sample size</w:t>
      </w:r>
      <w:ins w:id="206" w:author="Martin Gerdin Wärnberg" w:date="2025-05-28T08:41:00Z" w16du:dateUtc="2025-05-28T06:41:00Z">
        <w:r w:rsidR="00BB6AD4">
          <w:rPr>
            <w:rFonts w:ascii="Times New Roman" w:eastAsia="Times New Roman" w:hAnsi="Times New Roman" w:cs="Times New Roman"/>
            <w:color w:val="000000"/>
          </w:rPr>
          <w:t xml:space="preserve">. We </w:t>
        </w:r>
      </w:ins>
      <w:del w:id="207" w:author="Martin Gerdin Wärnberg" w:date="2025-05-28T08:41:00Z" w16du:dateUtc="2025-05-28T06:41:00Z">
        <w:r w:rsidR="00391F2E" w:rsidDel="00BB6AD4">
          <w:rPr>
            <w:rFonts w:ascii="Times New Roman" w:eastAsia="Times New Roman" w:hAnsi="Times New Roman" w:cs="Times New Roman"/>
            <w:color w:val="000000"/>
          </w:rPr>
          <w:delText xml:space="preserve"> but </w:delText>
        </w:r>
      </w:del>
      <w:r w:rsidR="00391F2E">
        <w:rPr>
          <w:rFonts w:ascii="Times New Roman" w:eastAsia="Times New Roman" w:hAnsi="Times New Roman" w:cs="Times New Roman"/>
          <w:color w:val="000000"/>
        </w:rPr>
        <w:t xml:space="preserve">estimate that this will require training an average of ten physicians per hospital, which </w:t>
      </w:r>
      <w:del w:id="208" w:author="Martin Gerdin Wärnberg" w:date="2025-05-28T08:41:00Z" w16du:dateUtc="2025-05-28T06:41:00Z">
        <w:r w:rsidR="00391F2E" w:rsidDel="00BB6AD4">
          <w:rPr>
            <w:rFonts w:ascii="Times New Roman" w:eastAsia="Times New Roman" w:hAnsi="Times New Roman" w:cs="Times New Roman"/>
            <w:color w:val="000000"/>
          </w:rPr>
          <w:delText xml:space="preserve">on average </w:delText>
        </w:r>
      </w:del>
      <w:r w:rsidR="00391F2E">
        <w:rPr>
          <w:rFonts w:ascii="Times New Roman" w:eastAsia="Times New Roman" w:hAnsi="Times New Roman" w:cs="Times New Roman"/>
          <w:color w:val="000000"/>
        </w:rPr>
        <w:t>should be mean that we can train one to two units per hospital</w:t>
      </w:r>
      <w:ins w:id="209" w:author="Martin Gerdin Wärnberg" w:date="2025-05-28T08:42:00Z" w16du:dateUtc="2025-05-28T06:42:00Z">
        <w:r w:rsidR="00BB6AD4">
          <w:rPr>
            <w:rFonts w:ascii="Times New Roman" w:eastAsia="Times New Roman" w:hAnsi="Times New Roman" w:cs="Times New Roman"/>
            <w:color w:val="000000"/>
          </w:rPr>
          <w:t xml:space="preserve"> on average</w:t>
        </w:r>
      </w:ins>
      <w:r w:rsidR="00391F2E">
        <w:rPr>
          <w:rFonts w:ascii="Times New Roman" w:eastAsia="Times New Roman" w:hAnsi="Times New Roman" w:cs="Times New Roman"/>
          <w:color w:val="000000"/>
        </w:rPr>
        <w:t>. This is possible because many hospitals in India organise physician</w:t>
      </w:r>
      <w:del w:id="210" w:author="Martin Gerdin Wärnberg" w:date="2025-05-28T08:42:00Z" w16du:dateUtc="2025-05-28T06:42:00Z">
        <w:r w:rsidR="00391F2E" w:rsidDel="00BB6AD4">
          <w:rPr>
            <w:rFonts w:ascii="Times New Roman" w:eastAsia="Times New Roman" w:hAnsi="Times New Roman" w:cs="Times New Roman"/>
            <w:color w:val="000000"/>
          </w:rPr>
          <w:delText>s</w:delText>
        </w:r>
      </w:del>
      <w:r w:rsidR="00391F2E">
        <w:rPr>
          <w:rFonts w:ascii="Times New Roman" w:eastAsia="Times New Roman" w:hAnsi="Times New Roman" w:cs="Times New Roman"/>
          <w:color w:val="000000"/>
        </w:rPr>
        <w:t xml:space="preserve"> staﬀing </w:t>
      </w:r>
      <w:ins w:id="211" w:author="Martin Gerdin Wärnberg" w:date="2025-05-28T08:42:00Z" w16du:dateUtc="2025-05-28T06:42:00Z">
        <w:r w:rsidR="00BB6AD4">
          <w:rPr>
            <w:rFonts w:ascii="Times New Roman" w:eastAsia="Times New Roman" w:hAnsi="Times New Roman" w:cs="Times New Roman"/>
            <w:color w:val="000000"/>
          </w:rPr>
          <w:t xml:space="preserve">of </w:t>
        </w:r>
      </w:ins>
      <w:r w:rsidR="00391F2E">
        <w:rPr>
          <w:rFonts w:ascii="Times New Roman" w:eastAsia="Times New Roman" w:hAnsi="Times New Roman" w:cs="Times New Roman"/>
          <w:color w:val="000000"/>
        </w:rPr>
        <w:t xml:space="preserve">their emergency departments in units, and </w:t>
      </w:r>
      <w:del w:id="212" w:author="Martin Gerdin Wärnberg" w:date="2025-05-28T08:42:00Z" w16du:dateUtc="2025-05-28T06:42:00Z">
        <w:r w:rsidR="00391F2E" w:rsidDel="00BB6AD4">
          <w:rPr>
            <w:rFonts w:ascii="Times New Roman" w:eastAsia="Times New Roman" w:hAnsi="Times New Roman" w:cs="Times New Roman"/>
            <w:color w:val="000000"/>
          </w:rPr>
          <w:delText xml:space="preserve">the </w:delText>
        </w:r>
      </w:del>
      <w:r w:rsidR="00391F2E">
        <w:rPr>
          <w:rFonts w:ascii="Times New Roman" w:eastAsia="Times New Roman" w:hAnsi="Times New Roman" w:cs="Times New Roman"/>
          <w:color w:val="000000"/>
        </w:rPr>
        <w:t xml:space="preserve">physicians in the same unit work together in the emergency department on the same days of the week. </w:t>
      </w:r>
      <w:del w:id="213" w:author="Martin Gerdin Wärnberg" w:date="2025-05-28T08:42:00Z" w16du:dateUtc="2025-05-28T06:42:00Z">
        <w:r w:rsidR="00A14263" w:rsidDel="00BB6AD4">
          <w:rPr>
            <w:rFonts w:ascii="Times New Roman" w:eastAsia="Times New Roman" w:hAnsi="Times New Roman" w:cs="Times New Roman"/>
            <w:color w:val="000000"/>
          </w:rPr>
          <w:delText>Often, t</w:delText>
        </w:r>
      </w:del>
      <w:ins w:id="214" w:author="Martin Gerdin Wärnberg" w:date="2025-05-28T08:42:00Z" w16du:dateUtc="2025-05-28T06:42:00Z">
        <w:r w:rsidR="00BB6AD4">
          <w:rPr>
            <w:rFonts w:ascii="Times New Roman" w:eastAsia="Times New Roman" w:hAnsi="Times New Roman" w:cs="Times New Roman"/>
            <w:color w:val="000000"/>
          </w:rPr>
          <w:t>T</w:t>
        </w:r>
      </w:ins>
      <w:r w:rsidR="00A14263">
        <w:rPr>
          <w:rFonts w:ascii="Times New Roman" w:eastAsia="Times New Roman" w:hAnsi="Times New Roman" w:cs="Times New Roman"/>
          <w:color w:val="000000"/>
        </w:rPr>
        <w:t>hese physicians’ duties may change into another department as per the residency program</w:t>
      </w:r>
      <w:ins w:id="215" w:author="Martin Gerdin Wärnberg" w:date="2025-05-28T08:42:00Z" w16du:dateUtc="2025-05-28T06:42:00Z">
        <w:r w:rsidR="00BB6AD4">
          <w:rPr>
            <w:rFonts w:ascii="Times New Roman" w:eastAsia="Times New Roman" w:hAnsi="Times New Roman" w:cs="Times New Roman"/>
            <w:color w:val="000000"/>
          </w:rPr>
          <w:t>me</w:t>
        </w:r>
      </w:ins>
      <w:r w:rsidR="00A14263">
        <w:rPr>
          <w:rFonts w:ascii="Times New Roman" w:eastAsia="Times New Roman" w:hAnsi="Times New Roman" w:cs="Times New Roman"/>
          <w:color w:val="000000"/>
        </w:rPr>
        <w:t>. Therefore, w</w:t>
      </w:r>
      <w:r w:rsidR="00391F2E">
        <w:rPr>
          <w:rFonts w:ascii="Times New Roman" w:eastAsia="Times New Roman" w:hAnsi="Times New Roman" w:cs="Times New Roman"/>
          <w:color w:val="000000"/>
        </w:rPr>
        <w:t xml:space="preserve">e will collect data only on the days when these units work. The units selected </w:t>
      </w:r>
      <w:del w:id="216" w:author="Martin Gerdin Wärnberg" w:date="2025-05-28T08:43:00Z" w16du:dateUtc="2025-05-28T06:43:00Z">
        <w:r w:rsidR="00391F2E" w:rsidDel="00BB6AD4">
          <w:rPr>
            <w:rFonts w:ascii="Times New Roman" w:eastAsia="Times New Roman" w:hAnsi="Times New Roman" w:cs="Times New Roman"/>
            <w:color w:val="000000"/>
          </w:rPr>
          <w:delText xml:space="preserve">to constitute a cluster </w:delText>
        </w:r>
      </w:del>
      <w:r w:rsidR="00391F2E">
        <w:rPr>
          <w:rFonts w:ascii="Times New Roman" w:eastAsia="Times New Roman" w:hAnsi="Times New Roman" w:cs="Times New Roman"/>
          <w:color w:val="000000"/>
        </w:rPr>
        <w:t xml:space="preserve">from each hospital will be a convenience sample </w:t>
      </w:r>
      <w:del w:id="217" w:author="Martin Gerdin Wärnberg" w:date="2025-05-28T08:43:00Z" w16du:dateUtc="2025-05-28T06:43:00Z">
        <w:r w:rsidR="00391F2E" w:rsidDel="00BB6AD4">
          <w:rPr>
            <w:rFonts w:ascii="Times New Roman" w:eastAsia="Times New Roman" w:hAnsi="Times New Roman" w:cs="Times New Roman"/>
            <w:color w:val="000000"/>
          </w:rPr>
          <w:delText xml:space="preserve">out </w:delText>
        </w:r>
      </w:del>
      <w:r w:rsidR="00391F2E">
        <w:rPr>
          <w:rFonts w:ascii="Times New Roman" w:eastAsia="Times New Roman" w:hAnsi="Times New Roman" w:cs="Times New Roman"/>
          <w:color w:val="000000"/>
        </w:rPr>
        <w:t>of all eligible units in those hospitals. We will also assess adherence to ATLS principles before and after implementing ATLS training.</w:t>
      </w:r>
    </w:p>
    <w:p w14:paraId="00000089" w14:textId="77777777" w:rsidR="00CE4CB3" w:rsidRDefault="00CE4CB3">
      <w:pPr>
        <w:spacing w:line="259" w:lineRule="auto"/>
        <w:rPr>
          <w:rFonts w:ascii="Times New Roman" w:eastAsia="Times New Roman" w:hAnsi="Times New Roman" w:cs="Times New Roman"/>
          <w:color w:val="000000"/>
        </w:rPr>
      </w:pPr>
    </w:p>
    <w:p w14:paraId="0000008A" w14:textId="77777777" w:rsidR="00CE4CB3" w:rsidRDefault="00391F2E" w:rsidP="00892A39">
      <w:pPr>
        <w:pStyle w:val="Heading2"/>
      </w:pPr>
      <w:r>
        <w:t>Procedures to monitor adherence to intervention {11c}</w:t>
      </w:r>
    </w:p>
    <w:p w14:paraId="0000008B" w14:textId="083A83F7" w:rsidR="00CE4CB3" w:rsidRDefault="00391F2E">
      <w:pPr>
        <w:rPr>
          <w:rFonts w:ascii="Times New Roman" w:eastAsia="Times New Roman" w:hAnsi="Times New Roman" w:cs="Times New Roman"/>
          <w:color w:val="FF0000"/>
        </w:rPr>
      </w:pPr>
      <w:r>
        <w:rPr>
          <w:rFonts w:ascii="Times New Roman" w:eastAsia="Times New Roman" w:hAnsi="Times New Roman" w:cs="Times New Roman"/>
          <w:color w:val="000000"/>
        </w:rPr>
        <w:t xml:space="preserve">Adherence to ATLS is one of the secondary outcomes and will be monitored </w:t>
      </w:r>
      <w:del w:id="218" w:author="Martin Gerdin Wärnberg" w:date="2025-05-28T08:43:00Z" w16du:dateUtc="2025-05-28T06:43:00Z">
        <w:r w:rsidDel="00BB6AD4">
          <w:rPr>
            <w:rFonts w:ascii="Times New Roman" w:eastAsia="Times New Roman" w:hAnsi="Times New Roman" w:cs="Times New Roman"/>
            <w:color w:val="000000"/>
          </w:rPr>
          <w:delText xml:space="preserve">by </w:delText>
        </w:r>
      </w:del>
      <w:r>
        <w:rPr>
          <w:rFonts w:ascii="Times New Roman" w:eastAsia="Times New Roman" w:hAnsi="Times New Roman" w:cs="Times New Roman"/>
          <w:color w:val="000000"/>
        </w:rPr>
        <w:t xml:space="preserve">using a checklist </w:t>
      </w:r>
      <w:del w:id="219" w:author="Martin Gerdin Wärnberg" w:date="2025-05-28T08:43:00Z" w16du:dateUtc="2025-05-28T06:43:00Z">
        <w:r w:rsidDel="00BB6AD4">
          <w:rPr>
            <w:rFonts w:ascii="Times New Roman" w:eastAsia="Times New Roman" w:hAnsi="Times New Roman" w:cs="Times New Roman"/>
            <w:color w:val="000000"/>
          </w:rPr>
          <w:delText xml:space="preserve">covering </w:delText>
        </w:r>
      </w:del>
      <w:ins w:id="220" w:author="Martin Gerdin Wärnberg" w:date="2025-05-28T08:43:00Z" w16du:dateUtc="2025-05-28T06:43:00Z">
        <w:r w:rsidR="00BB6AD4">
          <w:rPr>
            <w:rFonts w:ascii="Times New Roman" w:eastAsia="Times New Roman" w:hAnsi="Times New Roman" w:cs="Times New Roman"/>
            <w:color w:val="000000"/>
          </w:rPr>
          <w:t>that covers</w:t>
        </w:r>
        <w:r w:rsidR="00BB6AD4">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the key steps of the ATLS®</w:t>
      </w:r>
      <w:ins w:id="221" w:author="Martin Gerdin Wärnberg" w:date="2025-05-28T08:43:00Z" w16du:dateUtc="2025-05-28T06:43:00Z">
        <w:r w:rsidR="00BB6AD4">
          <w:rPr>
            <w:rFonts w:ascii="Times New Roman" w:eastAsia="Times New Roman" w:hAnsi="Times New Roman" w:cs="Times New Roman"/>
            <w:color w:val="000000"/>
          </w:rPr>
          <w:t xml:space="preserve"> primary survey</w:t>
        </w:r>
      </w:ins>
      <w:r>
        <w:rPr>
          <w:rFonts w:ascii="Times New Roman" w:eastAsia="Times New Roman" w:hAnsi="Times New Roman" w:cs="Times New Roman"/>
          <w:color w:val="000000"/>
        </w:rPr>
        <w:t xml:space="preserve"> (see </w:t>
      </w:r>
      <w:r w:rsidRPr="001B1D96">
        <w:rPr>
          <w:rFonts w:ascii="Times New Roman" w:eastAsia="Times New Roman" w:hAnsi="Times New Roman" w:cs="Times New Roman"/>
          <w:bCs/>
          <w:color w:val="000000"/>
        </w:rPr>
        <w:t>Table 1).</w:t>
      </w:r>
    </w:p>
    <w:p w14:paraId="0000008C" w14:textId="77777777" w:rsidR="00CE4CB3" w:rsidRDefault="00CE4CB3" w:rsidP="00BB6AD4">
      <w:pPr>
        <w:pStyle w:val="Heading2"/>
        <w:numPr>
          <w:ilvl w:val="0"/>
          <w:numId w:val="0"/>
        </w:numPr>
        <w:ind w:left="576" w:hanging="576"/>
        <w:pPrChange w:id="222" w:author="Martin Gerdin Wärnberg" w:date="2025-05-28T08:43:00Z" w16du:dateUtc="2025-05-28T06:43:00Z">
          <w:pPr>
            <w:pStyle w:val="Heading2"/>
          </w:pPr>
        </w:pPrChange>
      </w:pPr>
    </w:p>
    <w:p w14:paraId="0000008D" w14:textId="77777777" w:rsidR="00CE4CB3" w:rsidRDefault="00391F2E" w:rsidP="00892A39">
      <w:pPr>
        <w:pStyle w:val="Heading2"/>
      </w:pPr>
      <w:r>
        <w:t xml:space="preserve">Concomitant care and interventions {11d} </w:t>
      </w:r>
    </w:p>
    <w:p w14:paraId="0000008E" w14:textId="3CD6A5D4" w:rsidR="00CE4CB3" w:rsidRPr="00391F2E" w:rsidRDefault="00391F2E">
      <w:pPr>
        <w:rPr>
          <w:rFonts w:ascii="Times New Roman" w:hAnsi="Times New Roman" w:cs="Times New Roman"/>
        </w:rPr>
      </w:pPr>
      <w:r w:rsidRPr="00391F2E">
        <w:rPr>
          <w:rFonts w:ascii="Times New Roman" w:hAnsi="Times New Roman" w:cs="Times New Roman"/>
        </w:rPr>
        <w:t xml:space="preserve">Other than </w:t>
      </w:r>
      <w:del w:id="223" w:author="Martin Gerdin Wärnberg" w:date="2025-05-28T08:44:00Z" w16du:dateUtc="2025-05-28T06:44:00Z">
        <w:r w:rsidRPr="00391F2E" w:rsidDel="00BB6AD4">
          <w:rPr>
            <w:rFonts w:ascii="Times New Roman" w:hAnsi="Times New Roman" w:cs="Times New Roman"/>
          </w:rPr>
          <w:delText xml:space="preserve">implementing </w:delText>
        </w:r>
      </w:del>
      <w:ins w:id="224" w:author="Martin Gerdin Wärnberg" w:date="2025-05-28T08:44:00Z" w16du:dateUtc="2025-05-28T06:44:00Z">
        <w:r w:rsidR="00BB6AD4">
          <w:rPr>
            <w:rFonts w:ascii="Times New Roman" w:hAnsi="Times New Roman" w:cs="Times New Roman"/>
          </w:rPr>
          <w:t>the implementation of</w:t>
        </w:r>
        <w:r w:rsidR="00BB6AD4" w:rsidRPr="00391F2E">
          <w:rPr>
            <w:rFonts w:ascii="Times New Roman" w:hAnsi="Times New Roman" w:cs="Times New Roman"/>
          </w:rPr>
          <w:t xml:space="preserve"> </w:t>
        </w:r>
      </w:ins>
      <w:r w:rsidRPr="00391F2E">
        <w:rPr>
          <w:rFonts w:ascii="Times New Roman" w:hAnsi="Times New Roman" w:cs="Times New Roman"/>
        </w:rPr>
        <w:t>another formalised trauma life support training programme or other major interventions to change the care of trauma patients as specified in the exclusion criteria, concomitant use of other medications and treatments may be provided at the discretion of the investigators and will not be considered an exclusion criterion.</w:t>
      </w:r>
    </w:p>
    <w:p w14:paraId="0000008F" w14:textId="77777777" w:rsidR="00CE4CB3" w:rsidRDefault="00CE4CB3">
      <w:pPr>
        <w:rPr>
          <w:rFonts w:ascii="Times New Roman" w:eastAsia="Times New Roman" w:hAnsi="Times New Roman" w:cs="Times New Roman"/>
          <w:color w:val="000000"/>
        </w:rPr>
      </w:pPr>
    </w:p>
    <w:p w14:paraId="00000090" w14:textId="77777777" w:rsidR="00CE4CB3" w:rsidRDefault="00391F2E" w:rsidP="00892A39">
      <w:pPr>
        <w:pStyle w:val="Heading2"/>
      </w:pPr>
      <w:bookmarkStart w:id="225" w:name="_heading=h.8j3pvaw2663p" w:colFirst="0" w:colLast="0"/>
      <w:bookmarkEnd w:id="225"/>
      <w:r>
        <w:t>Provisions for post</w:t>
      </w:r>
      <w:del w:id="226" w:author="Martin Gerdin Wärnberg" w:date="2025-05-28T08:45:00Z" w16du:dateUtc="2025-05-28T06:45:00Z">
        <w:r w:rsidDel="009A230D">
          <w:delText>‑</w:delText>
        </w:r>
      </w:del>
      <w:r>
        <w:t>trial care {30}</w:t>
      </w:r>
    </w:p>
    <w:p w14:paraId="00000091" w14:textId="05E853B6" w:rsidR="00CE4CB3" w:rsidRDefault="009A230D">
      <w:pPr>
        <w:rPr>
          <w:rFonts w:ascii="Times New Roman" w:eastAsia="Times New Roman" w:hAnsi="Times New Roman" w:cs="Times New Roman"/>
          <w:color w:val="000000"/>
        </w:rPr>
      </w:pPr>
      <w:ins w:id="227" w:author="Martin Gerdin Wärnberg" w:date="2025-05-28T08:44:00Z" w16du:dateUtc="2025-05-28T06:44:00Z">
        <w:r>
          <w:rPr>
            <w:rFonts w:ascii="Times New Roman" w:eastAsia="Times New Roman" w:hAnsi="Times New Roman" w:cs="Times New Roman"/>
            <w:color w:val="000000"/>
          </w:rPr>
          <w:t>Provisions for posttrial care are n</w:t>
        </w:r>
      </w:ins>
      <w:del w:id="228" w:author="Martin Gerdin Wärnberg" w:date="2025-05-28T08:44:00Z" w16du:dateUtc="2025-05-28T06:44:00Z">
        <w:r w:rsidR="00391F2E" w:rsidDel="009A230D">
          <w:rPr>
            <w:rFonts w:ascii="Times New Roman" w:eastAsia="Times New Roman" w:hAnsi="Times New Roman" w:cs="Times New Roman"/>
            <w:color w:val="000000"/>
          </w:rPr>
          <w:delText>N</w:delText>
        </w:r>
      </w:del>
      <w:r w:rsidR="00391F2E">
        <w:rPr>
          <w:rFonts w:ascii="Times New Roman" w:eastAsia="Times New Roman" w:hAnsi="Times New Roman" w:cs="Times New Roman"/>
          <w:color w:val="000000"/>
        </w:rPr>
        <w:t xml:space="preserve">ot relevant in this study as the intervention is </w:t>
      </w:r>
      <w:del w:id="229" w:author="Martin Gerdin Wärnberg" w:date="2025-05-28T08:44:00Z" w16du:dateUtc="2025-05-28T06:44:00Z">
        <w:r w:rsidR="00391F2E" w:rsidDel="009A230D">
          <w:rPr>
            <w:rFonts w:ascii="Times New Roman" w:eastAsia="Times New Roman" w:hAnsi="Times New Roman" w:cs="Times New Roman"/>
            <w:color w:val="000000"/>
          </w:rPr>
          <w:delText xml:space="preserve">given </w:delText>
        </w:r>
      </w:del>
      <w:ins w:id="230" w:author="Martin Gerdin Wärnberg" w:date="2025-05-28T08:44:00Z" w16du:dateUtc="2025-05-28T06:44:00Z">
        <w:r>
          <w:rPr>
            <w:rFonts w:ascii="Times New Roman" w:eastAsia="Times New Roman" w:hAnsi="Times New Roman" w:cs="Times New Roman"/>
            <w:color w:val="000000"/>
          </w:rPr>
          <w:t>provided</w:t>
        </w:r>
        <w:r>
          <w:rPr>
            <w:rFonts w:ascii="Times New Roman" w:eastAsia="Times New Roman" w:hAnsi="Times New Roman" w:cs="Times New Roman"/>
            <w:color w:val="000000"/>
          </w:rPr>
          <w:t xml:space="preserve"> </w:t>
        </w:r>
      </w:ins>
      <w:del w:id="231" w:author="Martin Gerdin Wärnberg" w:date="2025-05-28T08:44:00Z" w16du:dateUtc="2025-05-28T06:44:00Z">
        <w:r w:rsidR="00391F2E" w:rsidDel="009A230D">
          <w:rPr>
            <w:rFonts w:ascii="Times New Roman" w:eastAsia="Times New Roman" w:hAnsi="Times New Roman" w:cs="Times New Roman"/>
            <w:color w:val="000000"/>
          </w:rPr>
          <w:delText xml:space="preserve">on </w:delText>
        </w:r>
      </w:del>
      <w:ins w:id="232" w:author="Martin Gerdin Wärnberg" w:date="2025-05-28T08:44:00Z" w16du:dateUtc="2025-05-28T06:44:00Z">
        <w:r>
          <w:rPr>
            <w:rFonts w:ascii="Times New Roman" w:eastAsia="Times New Roman" w:hAnsi="Times New Roman" w:cs="Times New Roman"/>
            <w:color w:val="000000"/>
          </w:rPr>
          <w:t>to</w:t>
        </w:r>
        <w:r>
          <w:rPr>
            <w:rFonts w:ascii="Times New Roman" w:eastAsia="Times New Roman" w:hAnsi="Times New Roman" w:cs="Times New Roman"/>
            <w:color w:val="000000"/>
          </w:rPr>
          <w:t xml:space="preserve"> </w:t>
        </w:r>
      </w:ins>
      <w:r w:rsidR="00391F2E">
        <w:rPr>
          <w:rFonts w:ascii="Times New Roman" w:eastAsia="Times New Roman" w:hAnsi="Times New Roman" w:cs="Times New Roman"/>
          <w:color w:val="000000"/>
        </w:rPr>
        <w:t>the trauma physicians.</w:t>
      </w:r>
    </w:p>
    <w:p w14:paraId="00000092" w14:textId="77777777" w:rsidR="00CE4CB3" w:rsidRDefault="00CE4CB3">
      <w:pPr>
        <w:rPr>
          <w:rFonts w:ascii="Times New Roman" w:eastAsia="Times New Roman" w:hAnsi="Times New Roman" w:cs="Times New Roman"/>
        </w:rPr>
      </w:pPr>
    </w:p>
    <w:p w14:paraId="00000093" w14:textId="77777777" w:rsidR="00CE4CB3" w:rsidRDefault="00391F2E">
      <w:pPr>
        <w:pStyle w:val="Heading1"/>
      </w:pPr>
      <w:bookmarkStart w:id="233" w:name="_heading=h.yc9kieus3ywe" w:colFirst="0" w:colLast="0"/>
      <w:bookmarkEnd w:id="233"/>
      <w:r>
        <w:t>Outcomes {12}</w:t>
      </w:r>
    </w:p>
    <w:p w14:paraId="00000094" w14:textId="0242970C"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primary outcome will be in-hospital mortality within 30 days of arrival at the emergency department. There are </w:t>
      </w:r>
      <w:del w:id="234" w:author="Martin Gerdin Wärnberg" w:date="2025-05-28T08:45:00Z" w16du:dateUtc="2025-05-28T06:45:00Z">
        <w:r w:rsidDel="009A230D">
          <w:rPr>
            <w:rFonts w:ascii="Times New Roman" w:eastAsia="Times New Roman" w:hAnsi="Times New Roman" w:cs="Times New Roman"/>
            <w:color w:val="000000"/>
          </w:rPr>
          <w:delText>a number of</w:delText>
        </w:r>
      </w:del>
      <w:ins w:id="235" w:author="Martin Gerdin Wärnberg" w:date="2025-05-28T08:45:00Z" w16du:dateUtc="2025-05-28T06:45:00Z">
        <w:r w:rsidR="009A230D">
          <w:rPr>
            <w:rFonts w:ascii="Times New Roman" w:eastAsia="Times New Roman" w:hAnsi="Times New Roman" w:cs="Times New Roman"/>
            <w:color w:val="000000"/>
          </w:rPr>
          <w:t>several</w:t>
        </w:r>
      </w:ins>
      <w:r>
        <w:rPr>
          <w:rFonts w:ascii="Times New Roman" w:eastAsia="Times New Roman" w:hAnsi="Times New Roman" w:cs="Times New Roman"/>
          <w:color w:val="000000"/>
        </w:rPr>
        <w:t xml:space="preserve"> secondary outcomes (</w:t>
      </w:r>
      <w:r>
        <w:rPr>
          <w:rFonts w:ascii="Times New Roman" w:eastAsia="Times New Roman" w:hAnsi="Times New Roman" w:cs="Times New Roman"/>
          <w:b/>
          <w:color w:val="000000"/>
        </w:rPr>
        <w:t>see Table 1.</w:t>
      </w:r>
      <w:r>
        <w:rPr>
          <w:rFonts w:ascii="Times New Roman" w:eastAsia="Times New Roman" w:hAnsi="Times New Roman" w:cs="Times New Roman"/>
          <w:color w:val="000000"/>
        </w:rPr>
        <w:t xml:space="preserve">) </w:t>
      </w:r>
    </w:p>
    <w:p w14:paraId="00000095" w14:textId="77777777" w:rsidR="00CE4CB3" w:rsidRDefault="00CE4CB3">
      <w:pPr>
        <w:rPr>
          <w:rFonts w:ascii="Times New Roman" w:eastAsia="Times New Roman" w:hAnsi="Times New Roman" w:cs="Times New Roman"/>
          <w:color w:val="FF0000"/>
        </w:rPr>
      </w:pPr>
    </w:p>
    <w:p w14:paraId="00000096"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Table 1</w:t>
      </w:r>
      <w:r>
        <w:rPr>
          <w:rFonts w:ascii="Times New Roman" w:eastAsia="Times New Roman" w:hAnsi="Times New Roman" w:cs="Times New Roman"/>
          <w:color w:val="000000"/>
        </w:rPr>
        <w:t>. Primary and secondary outcomes.</w:t>
      </w:r>
    </w:p>
    <w:tbl>
      <w:tblPr>
        <w:tblStyle w:val="a"/>
        <w:tblW w:w="5000" w:type="pct"/>
        <w:tblInd w:w="90" w:type="dxa"/>
        <w:tblBorders>
          <w:top w:val="single" w:sz="6" w:space="0" w:color="000000"/>
          <w:left w:val="single" w:sz="6" w:space="0" w:color="000000"/>
          <w:bottom w:val="single" w:sz="6" w:space="0" w:color="000000"/>
          <w:right w:val="single" w:sz="6" w:space="0" w:color="000000"/>
          <w:insideH w:val="single" w:sz="4" w:space="0" w:color="93CDDC"/>
          <w:insideV w:val="single" w:sz="4" w:space="0" w:color="93CDDC"/>
        </w:tblBorders>
        <w:tblLayout w:type="fixed"/>
        <w:tblLook w:val="04A0" w:firstRow="1" w:lastRow="0" w:firstColumn="1" w:lastColumn="0" w:noHBand="0" w:noVBand="1"/>
      </w:tblPr>
      <w:tblGrid>
        <w:gridCol w:w="2345"/>
        <w:gridCol w:w="3711"/>
        <w:gridCol w:w="3713"/>
      </w:tblGrid>
      <w:tr w:rsidR="00892A39" w14:paraId="4763A0B1" w14:textId="2D3E0060" w:rsidTr="00892A39">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345" w:type="dxa"/>
            <w:tcBorders>
              <w:top w:val="single" w:sz="6" w:space="0" w:color="B7DDE8"/>
              <w:left w:val="single" w:sz="6" w:space="0" w:color="B7DDE8"/>
              <w:bottom w:val="single" w:sz="6" w:space="0" w:color="B7DDE8"/>
              <w:right w:val="single" w:sz="6" w:space="0" w:color="B7DDE8"/>
            </w:tcBorders>
            <w:tcMar>
              <w:left w:w="105" w:type="dxa"/>
              <w:right w:w="105" w:type="dxa"/>
            </w:tcMar>
          </w:tcPr>
          <w:p w14:paraId="00000097"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t>Outcome</w:t>
            </w:r>
          </w:p>
        </w:tc>
        <w:tc>
          <w:tcPr>
            <w:tcW w:w="3711" w:type="dxa"/>
            <w:tcBorders>
              <w:top w:val="single" w:sz="6" w:space="0" w:color="B7DDE8"/>
              <w:left w:val="single" w:sz="6" w:space="0" w:color="B7DDE8"/>
              <w:bottom w:val="single" w:sz="6" w:space="0" w:color="B7DDE8"/>
              <w:right w:val="single" w:sz="6" w:space="0" w:color="B7DDE8"/>
            </w:tcBorders>
            <w:tcMar>
              <w:left w:w="105" w:type="dxa"/>
              <w:right w:w="105" w:type="dxa"/>
            </w:tcMar>
          </w:tcPr>
          <w:p w14:paraId="00000098" w14:textId="77777777" w:rsidR="00892A39" w:rsidRDefault="00892A3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Source of data</w:t>
            </w:r>
          </w:p>
        </w:tc>
        <w:tc>
          <w:tcPr>
            <w:tcW w:w="3713" w:type="dxa"/>
            <w:tcBorders>
              <w:top w:val="single" w:sz="6" w:space="0" w:color="B7DDE8"/>
              <w:left w:val="single" w:sz="6" w:space="0" w:color="B7DDE8"/>
              <w:bottom w:val="single" w:sz="6" w:space="0" w:color="B7DDE8"/>
              <w:right w:val="single" w:sz="6" w:space="0" w:color="B7DDE8"/>
            </w:tcBorders>
          </w:tcPr>
          <w:p w14:paraId="3EA132AB" w14:textId="09A09469" w:rsidR="00892A39" w:rsidRDefault="00892A3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Mode of collection</w:t>
            </w:r>
          </w:p>
        </w:tc>
      </w:tr>
      <w:tr w:rsidR="00892A39" w14:paraId="54188DC7" w14:textId="4921AD7A" w:rsidTr="00892A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056" w:type="dxa"/>
            <w:gridSpan w:val="2"/>
            <w:tcBorders>
              <w:top w:val="single" w:sz="6" w:space="0" w:color="B7DDE8"/>
              <w:left w:val="single" w:sz="6" w:space="0" w:color="B7DDE8"/>
              <w:right w:val="single" w:sz="6" w:space="0" w:color="B7DDE8"/>
            </w:tcBorders>
            <w:shd w:val="clear" w:color="auto" w:fill="DBEEF3"/>
            <w:tcMar>
              <w:left w:w="105" w:type="dxa"/>
              <w:right w:w="105" w:type="dxa"/>
            </w:tcMar>
          </w:tcPr>
          <w:p w14:paraId="00000099" w14:textId="77777777" w:rsidR="00892A39" w:rsidRDefault="00892A39">
            <w:pPr>
              <w:rPr>
                <w:rFonts w:ascii="Times New Roman" w:eastAsia="Times New Roman" w:hAnsi="Times New Roman" w:cs="Times New Roman"/>
              </w:rPr>
            </w:pPr>
            <w:r>
              <w:rPr>
                <w:rFonts w:ascii="Times New Roman" w:eastAsia="Times New Roman" w:hAnsi="Times New Roman" w:cs="Times New Roman"/>
                <w:b/>
              </w:rPr>
              <w:t>Primary outcome</w:t>
            </w:r>
          </w:p>
        </w:tc>
        <w:tc>
          <w:tcPr>
            <w:tcW w:w="3713" w:type="dxa"/>
            <w:tcBorders>
              <w:top w:val="single" w:sz="6" w:space="0" w:color="B7DDE8"/>
              <w:left w:val="single" w:sz="6" w:space="0" w:color="B7DDE8"/>
              <w:right w:val="single" w:sz="6" w:space="0" w:color="B7DDE8"/>
            </w:tcBorders>
          </w:tcPr>
          <w:p w14:paraId="2C08F59E" w14:textId="77777777" w:rsidR="00892A39" w:rsidRDefault="00892A3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rPr>
            </w:pPr>
          </w:p>
        </w:tc>
      </w:tr>
      <w:tr w:rsidR="00892A39" w14:paraId="4D03DF36" w14:textId="6EC36F22" w:rsidTr="00892A39">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9B"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t>In-hospital mortality within 30 days of arrival at the emergency department.</w:t>
            </w:r>
          </w:p>
        </w:tc>
        <w:tc>
          <w:tcPr>
            <w:tcW w:w="3711" w:type="dxa"/>
            <w:tcBorders>
              <w:top w:val="single" w:sz="6" w:space="0" w:color="DBEEF3"/>
              <w:left w:val="single" w:sz="6" w:space="0" w:color="B7DDE8"/>
              <w:right w:val="single" w:sz="6" w:space="0" w:color="B7DDE8"/>
            </w:tcBorders>
            <w:tcMar>
              <w:left w:w="105" w:type="dxa"/>
              <w:right w:w="105" w:type="dxa"/>
            </w:tcMar>
          </w:tcPr>
          <w:p w14:paraId="0000009C" w14:textId="63169449" w:rsidR="00892A39" w:rsidRDefault="00892A39">
            <w:pPr>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Patient hospital records. If the patient has been transferred to another hospital, the clinical research coordinators will collect data on this outcome by calling the </w:t>
            </w:r>
            <w:r>
              <w:rPr>
                <w:rFonts w:ascii="Times New Roman" w:eastAsia="Times New Roman" w:hAnsi="Times New Roman" w:cs="Times New Roman"/>
              </w:rPr>
              <w:lastRenderedPageBreak/>
              <w:t xml:space="preserve">patient or </w:t>
            </w:r>
            <w:ins w:id="236" w:author="Martin Gerdin Wärnberg" w:date="2025-05-28T08:45:00Z" w16du:dateUtc="2025-05-28T06:45:00Z">
              <w:r w:rsidR="009A230D">
                <w:rPr>
                  <w:rFonts w:ascii="Times New Roman" w:eastAsia="Times New Roman" w:hAnsi="Times New Roman" w:cs="Times New Roman"/>
                </w:rPr>
                <w:t>the</w:t>
              </w:r>
            </w:ins>
            <w:del w:id="237" w:author="Martin Gerdin Wärnberg" w:date="2025-05-28T08:45:00Z" w16du:dateUtc="2025-05-28T06:45:00Z">
              <w:r w:rsidDel="009A230D">
                <w:rPr>
                  <w:rFonts w:ascii="Times New Roman" w:eastAsia="Times New Roman" w:hAnsi="Times New Roman" w:cs="Times New Roman"/>
                </w:rPr>
                <w:delText>a</w:delText>
              </w:r>
            </w:del>
            <w:r>
              <w:rPr>
                <w:rFonts w:ascii="Times New Roman" w:eastAsia="Times New Roman" w:hAnsi="Times New Roman" w:cs="Times New Roman"/>
              </w:rPr>
              <w:t xml:space="preserve"> patient</w:t>
            </w:r>
            <w:ins w:id="238" w:author="Martin Gerdin Wärnberg" w:date="2025-05-28T08:45:00Z" w16du:dateUtc="2025-05-28T06:45:00Z">
              <w:r w:rsidR="009A230D">
                <w:rPr>
                  <w:rFonts w:ascii="Times New Roman" w:eastAsia="Times New Roman" w:hAnsi="Times New Roman" w:cs="Times New Roman"/>
                </w:rPr>
                <w:t>’s</w:t>
              </w:r>
            </w:ins>
            <w:r>
              <w:rPr>
                <w:rFonts w:ascii="Times New Roman" w:eastAsia="Times New Roman" w:hAnsi="Times New Roman" w:cs="Times New Roman"/>
              </w:rPr>
              <w:t xml:space="preserve"> representative, or by contacting the hospital to which the patient was transferred. Data on this outcome will be collected continuously during the trial.</w:t>
            </w:r>
          </w:p>
        </w:tc>
        <w:tc>
          <w:tcPr>
            <w:tcW w:w="3713" w:type="dxa"/>
            <w:tcBorders>
              <w:top w:val="single" w:sz="6" w:space="0" w:color="DBEEF3"/>
              <w:left w:val="single" w:sz="6" w:space="0" w:color="B7DDE8"/>
              <w:right w:val="single" w:sz="6" w:space="0" w:color="B7DDE8"/>
            </w:tcBorders>
          </w:tcPr>
          <w:p w14:paraId="5A8B6928" w14:textId="3623045E" w:rsidR="00892A39" w:rsidRDefault="00892A39">
            <w:pPr>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lastRenderedPageBreak/>
              <w:t>Main stepped-wedge design. Collected for all patients.</w:t>
            </w:r>
          </w:p>
        </w:tc>
      </w:tr>
      <w:tr w:rsidR="00892A39" w14:paraId="2897053E" w14:textId="314DFC79" w:rsidTr="00892A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056" w:type="dxa"/>
            <w:gridSpan w:val="2"/>
            <w:tcBorders>
              <w:left w:val="single" w:sz="6" w:space="0" w:color="B7DDE8"/>
              <w:right w:val="single" w:sz="6" w:space="0" w:color="B7DDE8"/>
            </w:tcBorders>
            <w:shd w:val="clear" w:color="auto" w:fill="DBEEF3"/>
            <w:tcMar>
              <w:left w:w="105" w:type="dxa"/>
              <w:right w:w="105" w:type="dxa"/>
            </w:tcMar>
          </w:tcPr>
          <w:p w14:paraId="0000009D" w14:textId="77777777" w:rsidR="00892A39" w:rsidRDefault="00892A39">
            <w:pPr>
              <w:rPr>
                <w:rFonts w:ascii="Times New Roman" w:eastAsia="Times New Roman" w:hAnsi="Times New Roman" w:cs="Times New Roman"/>
              </w:rPr>
            </w:pPr>
            <w:r>
              <w:rPr>
                <w:rFonts w:ascii="Times New Roman" w:eastAsia="Times New Roman" w:hAnsi="Times New Roman" w:cs="Times New Roman"/>
                <w:b/>
              </w:rPr>
              <w:t>Secondary outcome</w:t>
            </w:r>
          </w:p>
        </w:tc>
        <w:tc>
          <w:tcPr>
            <w:tcW w:w="3713" w:type="dxa"/>
            <w:tcBorders>
              <w:left w:val="single" w:sz="6" w:space="0" w:color="B7DDE8"/>
              <w:right w:val="single" w:sz="6" w:space="0" w:color="B7DDE8"/>
            </w:tcBorders>
          </w:tcPr>
          <w:p w14:paraId="17DB78BD" w14:textId="77777777" w:rsidR="00892A39" w:rsidRDefault="00892A3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rPr>
            </w:pPr>
          </w:p>
        </w:tc>
      </w:tr>
      <w:tr w:rsidR="00892A39" w14:paraId="44B0E135" w14:textId="59B3A8C6" w:rsidTr="00892A39">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9F"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t>All-cause mortality within 24 hours, 30 days and 3 months after arrival at the emergency department.</w:t>
            </w:r>
          </w:p>
        </w:tc>
        <w:tc>
          <w:tcPr>
            <w:tcW w:w="3711" w:type="dxa"/>
            <w:tcBorders>
              <w:top w:val="single" w:sz="6" w:space="0" w:color="DBEEF3"/>
              <w:left w:val="single" w:sz="6" w:space="0" w:color="B7DDE8"/>
              <w:right w:val="single" w:sz="6" w:space="0" w:color="B7DDE8"/>
            </w:tcBorders>
            <w:tcMar>
              <w:left w:w="105" w:type="dxa"/>
              <w:right w:w="105" w:type="dxa"/>
            </w:tcMar>
          </w:tcPr>
          <w:p w14:paraId="000000A0" w14:textId="03252A01" w:rsidR="00892A39" w:rsidRDefault="00892A39">
            <w:pPr>
              <w:spacing w:after="120"/>
              <w:ind w:right="10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Patient hospital records</w:t>
            </w:r>
            <w:r w:rsidR="00E564AB">
              <w:rPr>
                <w:rFonts w:ascii="Times New Roman" w:eastAsia="Times New Roman" w:hAnsi="Times New Roman" w:cs="Times New Roman"/>
              </w:rPr>
              <w:t xml:space="preserve"> or telephone follow up</w:t>
            </w:r>
            <w:r>
              <w:rPr>
                <w:rFonts w:ascii="Times New Roman" w:eastAsia="Times New Roman" w:hAnsi="Times New Roman" w:cs="Times New Roman"/>
              </w:rPr>
              <w:t>. If the patient has been transferred to another hospital</w:t>
            </w:r>
            <w:r w:rsidR="00E564AB">
              <w:rPr>
                <w:rFonts w:ascii="Times New Roman" w:eastAsia="Times New Roman" w:hAnsi="Times New Roman" w:cs="Times New Roman"/>
              </w:rPr>
              <w:t xml:space="preserve"> or discharged</w:t>
            </w:r>
            <w:r>
              <w:rPr>
                <w:rFonts w:ascii="Times New Roman" w:eastAsia="Times New Roman" w:hAnsi="Times New Roman" w:cs="Times New Roman"/>
              </w:rPr>
              <w:t>, the clinical research coordinators will collect data on this outcome by calling the patient or a patient representative, or by contacting the hospital to which the patient was transferred. Data on this outcome will be collected continuously during the trial.</w:t>
            </w:r>
          </w:p>
        </w:tc>
        <w:tc>
          <w:tcPr>
            <w:tcW w:w="3713" w:type="dxa"/>
            <w:tcBorders>
              <w:top w:val="single" w:sz="6" w:space="0" w:color="DBEEF3"/>
              <w:left w:val="single" w:sz="6" w:space="0" w:color="B7DDE8"/>
              <w:right w:val="single" w:sz="6" w:space="0" w:color="B7DDE8"/>
            </w:tcBorders>
          </w:tcPr>
          <w:p w14:paraId="5C5EA405" w14:textId="773152A6" w:rsidR="00892A39" w:rsidRDefault="00892A39">
            <w:pPr>
              <w:spacing w:after="120"/>
              <w:ind w:right="10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Main stepped-wedge design. Collected for all patients.</w:t>
            </w:r>
          </w:p>
        </w:tc>
      </w:tr>
      <w:tr w:rsidR="00892A39" w14:paraId="50BC853F" w14:textId="35C749D4" w:rsidTr="00892A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1"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t>Length of emergency department stay</w:t>
            </w:r>
          </w:p>
        </w:tc>
        <w:tc>
          <w:tcPr>
            <w:tcW w:w="3711" w:type="dxa"/>
            <w:tcBorders>
              <w:left w:val="single" w:sz="6" w:space="0" w:color="B7DDE8"/>
            </w:tcBorders>
            <w:tcMar>
              <w:left w:w="105" w:type="dxa"/>
              <w:right w:w="105" w:type="dxa"/>
            </w:tcMar>
          </w:tcPr>
          <w:p w14:paraId="000000A2" w14:textId="77777777" w:rsidR="00892A39" w:rsidRDefault="00892A39">
            <w:pPr>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Data on this outcome will be collected from patient hospital records.</w:t>
            </w:r>
          </w:p>
        </w:tc>
        <w:tc>
          <w:tcPr>
            <w:tcW w:w="3713" w:type="dxa"/>
            <w:tcBorders>
              <w:left w:val="single" w:sz="6" w:space="0" w:color="B7DDE8"/>
            </w:tcBorders>
          </w:tcPr>
          <w:p w14:paraId="39682714" w14:textId="618D9922" w:rsidR="00892A39" w:rsidRDefault="00892A39">
            <w:pPr>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Main stepped-wedge design. Collected for all patients.</w:t>
            </w:r>
          </w:p>
        </w:tc>
      </w:tr>
      <w:tr w:rsidR="00892A39" w14:paraId="6B50974D" w14:textId="6BAFF4AB" w:rsidTr="00892A39">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3"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t>Length of hospital stay.</w:t>
            </w:r>
          </w:p>
        </w:tc>
        <w:tc>
          <w:tcPr>
            <w:tcW w:w="3711" w:type="dxa"/>
            <w:tcBorders>
              <w:left w:val="single" w:sz="6" w:space="0" w:color="B7DDE8"/>
            </w:tcBorders>
            <w:tcMar>
              <w:left w:w="105" w:type="dxa"/>
              <w:right w:w="105" w:type="dxa"/>
            </w:tcMar>
          </w:tcPr>
          <w:p w14:paraId="000000A4" w14:textId="77777777" w:rsidR="00892A39" w:rsidRDefault="00892A39">
            <w:pPr>
              <w:tabs>
                <w:tab w:val="left" w:pos="671"/>
              </w:tabs>
              <w:spacing w:before="1" w:after="120"/>
              <w:ind w:right="108"/>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Data on this outcome will be collected from patient hospital records.</w:t>
            </w:r>
          </w:p>
        </w:tc>
        <w:tc>
          <w:tcPr>
            <w:tcW w:w="3713" w:type="dxa"/>
            <w:tcBorders>
              <w:left w:val="single" w:sz="6" w:space="0" w:color="B7DDE8"/>
            </w:tcBorders>
          </w:tcPr>
          <w:p w14:paraId="584A2C1F" w14:textId="37C45E6F" w:rsidR="00892A39" w:rsidRDefault="00892A39">
            <w:pPr>
              <w:tabs>
                <w:tab w:val="left" w:pos="671"/>
              </w:tabs>
              <w:spacing w:before="1" w:after="120"/>
              <w:ind w:right="108"/>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Main stepped-wedge design. Collected for all patients.</w:t>
            </w:r>
          </w:p>
        </w:tc>
      </w:tr>
      <w:tr w:rsidR="00892A39" w14:paraId="0DC967E0" w14:textId="308B7F99" w:rsidTr="00892A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5"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t>Intensive care unit admission.</w:t>
            </w:r>
          </w:p>
        </w:tc>
        <w:tc>
          <w:tcPr>
            <w:tcW w:w="3711" w:type="dxa"/>
            <w:tcBorders>
              <w:left w:val="single" w:sz="6" w:space="0" w:color="B7DDE8"/>
            </w:tcBorders>
            <w:tcMar>
              <w:left w:w="105" w:type="dxa"/>
              <w:right w:w="105" w:type="dxa"/>
            </w:tcMar>
          </w:tcPr>
          <w:p w14:paraId="000000A6" w14:textId="77777777" w:rsidR="00892A39" w:rsidRDefault="00892A39">
            <w:pPr>
              <w:tabs>
                <w:tab w:val="left" w:pos="671"/>
              </w:tabs>
              <w:spacing w:before="1" w:after="120"/>
              <w:ind w:right="108"/>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Data on this outcome will be collected from patient hospital records.</w:t>
            </w:r>
          </w:p>
        </w:tc>
        <w:tc>
          <w:tcPr>
            <w:tcW w:w="3713" w:type="dxa"/>
            <w:tcBorders>
              <w:left w:val="single" w:sz="6" w:space="0" w:color="B7DDE8"/>
            </w:tcBorders>
          </w:tcPr>
          <w:p w14:paraId="72AADE5B" w14:textId="47CFCE3A" w:rsidR="00892A39" w:rsidRDefault="00892A39">
            <w:pPr>
              <w:tabs>
                <w:tab w:val="left" w:pos="671"/>
              </w:tabs>
              <w:spacing w:before="1" w:after="120"/>
              <w:ind w:right="108"/>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Main stepped-wedge design. Collected for all patients.</w:t>
            </w:r>
          </w:p>
        </w:tc>
      </w:tr>
      <w:tr w:rsidR="00892A39" w14:paraId="02A2BC71" w14:textId="202137BB" w:rsidTr="00892A39">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7"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t>Length of intensive care unit stay.</w:t>
            </w:r>
          </w:p>
        </w:tc>
        <w:tc>
          <w:tcPr>
            <w:tcW w:w="3711" w:type="dxa"/>
            <w:tcBorders>
              <w:left w:val="single" w:sz="6" w:space="0" w:color="B7DDE8"/>
            </w:tcBorders>
            <w:tcMar>
              <w:left w:w="105" w:type="dxa"/>
              <w:right w:w="105" w:type="dxa"/>
            </w:tcMar>
          </w:tcPr>
          <w:p w14:paraId="000000A8" w14:textId="77777777" w:rsidR="00892A39" w:rsidRDefault="00892A39">
            <w:pPr>
              <w:tabs>
                <w:tab w:val="left" w:pos="671"/>
              </w:tabs>
              <w:spacing w:after="120"/>
              <w:ind w:right="14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Data on this outcome will be collected from patient hospital records.</w:t>
            </w:r>
          </w:p>
        </w:tc>
        <w:tc>
          <w:tcPr>
            <w:tcW w:w="3713" w:type="dxa"/>
            <w:tcBorders>
              <w:left w:val="single" w:sz="6" w:space="0" w:color="B7DDE8"/>
            </w:tcBorders>
          </w:tcPr>
          <w:p w14:paraId="3563BF5A" w14:textId="774C0720" w:rsidR="00892A39" w:rsidRDefault="00892A39">
            <w:pPr>
              <w:tabs>
                <w:tab w:val="left" w:pos="671"/>
              </w:tabs>
              <w:spacing w:after="120"/>
              <w:ind w:right="14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Main stepped-wedge design. Collected for all patients.</w:t>
            </w:r>
          </w:p>
        </w:tc>
      </w:tr>
      <w:tr w:rsidR="00892A39" w14:paraId="4A8A800D" w14:textId="77777777" w:rsidTr="00892A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29B97F50" w14:textId="77777777" w:rsidR="00892A39" w:rsidDel="009A230D" w:rsidRDefault="00892A39" w:rsidP="009A230D">
            <w:pPr>
              <w:tabs>
                <w:tab w:val="left" w:pos="662"/>
              </w:tabs>
              <w:rPr>
                <w:del w:id="239" w:author="Martin Gerdin Wärnberg" w:date="2025-05-28T08:46:00Z" w16du:dateUtc="2025-05-28T06:46:00Z"/>
                <w:rFonts w:ascii="Times New Roman" w:eastAsia="Times New Roman" w:hAnsi="Times New Roman" w:cs="Times New Roman"/>
              </w:rPr>
            </w:pPr>
          </w:p>
          <w:p w14:paraId="044C42F9" w14:textId="4C55EC44" w:rsidR="00892A39" w:rsidRDefault="00892A39" w:rsidP="009A230D">
            <w:pPr>
              <w:rPr>
                <w:rFonts w:ascii="Times New Roman" w:eastAsia="Times New Roman" w:hAnsi="Times New Roman" w:cs="Times New Roman"/>
              </w:rPr>
            </w:pPr>
            <w:r>
              <w:rPr>
                <w:rFonts w:ascii="Times New Roman" w:eastAsia="Times New Roman" w:hAnsi="Times New Roman" w:cs="Times New Roman"/>
              </w:rPr>
              <w:t>Return to work at 30 days and three months after arrival at the emergency department.</w:t>
            </w:r>
          </w:p>
        </w:tc>
        <w:tc>
          <w:tcPr>
            <w:tcW w:w="3711" w:type="dxa"/>
            <w:tcBorders>
              <w:left w:val="single" w:sz="6" w:space="0" w:color="B7DDE8"/>
            </w:tcBorders>
            <w:tcMar>
              <w:left w:w="105" w:type="dxa"/>
              <w:right w:w="105" w:type="dxa"/>
            </w:tcMar>
          </w:tcPr>
          <w:p w14:paraId="1755BC21" w14:textId="77777777" w:rsidR="00892A39" w:rsidDel="009A230D" w:rsidRDefault="00892A39" w:rsidP="00892A39">
            <w:pPr>
              <w:spacing w:before="18" w:after="120"/>
              <w:ind w:right="136"/>
              <w:cnfStyle w:val="000000100000" w:firstRow="0" w:lastRow="0" w:firstColumn="0" w:lastColumn="0" w:oddVBand="0" w:evenVBand="0" w:oddHBand="1" w:evenHBand="0" w:firstRowFirstColumn="0" w:firstRowLastColumn="0" w:lastRowFirstColumn="0" w:lastRowLastColumn="0"/>
              <w:rPr>
                <w:del w:id="240" w:author="Martin Gerdin Wärnberg" w:date="2025-05-28T08:46:00Z" w16du:dateUtc="2025-05-28T06:46:00Z"/>
                <w:rFonts w:ascii="Times New Roman" w:eastAsia="Times New Roman" w:hAnsi="Times New Roman" w:cs="Times New Roman"/>
              </w:rPr>
            </w:pPr>
          </w:p>
          <w:p w14:paraId="7CB1F4B7" w14:textId="073445DA" w:rsidR="00892A39" w:rsidRDefault="00892A39" w:rsidP="00892A39">
            <w:pPr>
              <w:tabs>
                <w:tab w:val="left" w:pos="671"/>
              </w:tabs>
              <w:spacing w:after="120"/>
              <w:ind w:right="14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Data on this outcome will be collected in person if the patient is still in hospital, or by phone if the patient has been discharged. </w:t>
            </w:r>
          </w:p>
        </w:tc>
        <w:tc>
          <w:tcPr>
            <w:tcW w:w="3713" w:type="dxa"/>
            <w:tcBorders>
              <w:left w:val="single" w:sz="6" w:space="0" w:color="B7DDE8"/>
            </w:tcBorders>
          </w:tcPr>
          <w:p w14:paraId="5205FB67" w14:textId="743B9035" w:rsidR="00892A39" w:rsidRDefault="00892A39" w:rsidP="00892A39">
            <w:pPr>
              <w:tabs>
                <w:tab w:val="left" w:pos="671"/>
              </w:tabs>
              <w:spacing w:after="120"/>
              <w:ind w:right="14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Main stepped-wedge design. Collected for all patients.</w:t>
            </w:r>
          </w:p>
        </w:tc>
      </w:tr>
      <w:tr w:rsidR="00892A39" w14:paraId="3823FA24" w14:textId="4EB09EEF" w:rsidTr="00892A39">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9" w14:textId="77777777" w:rsidR="00892A39" w:rsidRDefault="00892A39">
            <w:pPr>
              <w:tabs>
                <w:tab w:val="left" w:pos="662"/>
              </w:tabs>
              <w:rPr>
                <w:rFonts w:ascii="Times New Roman" w:eastAsia="Times New Roman" w:hAnsi="Times New Roman" w:cs="Times New Roman"/>
              </w:rPr>
            </w:pPr>
            <w:r>
              <w:rPr>
                <w:rFonts w:ascii="Times New Roman" w:eastAsia="Times New Roman" w:hAnsi="Times New Roman" w:cs="Times New Roman"/>
              </w:rPr>
              <w:t>Adherence to ATLS® principles during initial patient resuscitation, up to one hour after the physician has first seen the patient.</w:t>
            </w:r>
          </w:p>
        </w:tc>
        <w:tc>
          <w:tcPr>
            <w:tcW w:w="3711" w:type="dxa"/>
            <w:tcBorders>
              <w:left w:val="single" w:sz="6" w:space="0" w:color="B7DDE8"/>
            </w:tcBorders>
            <w:tcMar>
              <w:left w:w="105" w:type="dxa"/>
              <w:right w:w="105" w:type="dxa"/>
            </w:tcMar>
          </w:tcPr>
          <w:p w14:paraId="000000AB" w14:textId="0608BE80" w:rsidR="00892A39" w:rsidRDefault="00892A39">
            <w:pPr>
              <w:spacing w:before="18" w:after="120"/>
              <w:ind w:right="136"/>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This assessment will be </w:t>
            </w:r>
            <w:del w:id="241" w:author="Martin Gerdin Wärnberg" w:date="2025-05-28T08:46:00Z" w16du:dateUtc="2025-05-28T06:46:00Z">
              <w:r w:rsidDel="009A230D">
                <w:rPr>
                  <w:rFonts w:ascii="Times New Roman" w:eastAsia="Times New Roman" w:hAnsi="Times New Roman" w:cs="Times New Roman"/>
                </w:rPr>
                <w:delText xml:space="preserve">done </w:delText>
              </w:r>
            </w:del>
            <w:ins w:id="242" w:author="Martin Gerdin Wärnberg" w:date="2025-05-28T08:46:00Z" w16du:dateUtc="2025-05-28T06:46:00Z">
              <w:r w:rsidR="009A230D">
                <w:rPr>
                  <w:rFonts w:ascii="Times New Roman" w:eastAsia="Times New Roman" w:hAnsi="Times New Roman" w:cs="Times New Roman"/>
                </w:rPr>
                <w:t>performed</w:t>
              </w:r>
              <w:r w:rsidR="009A230D">
                <w:rPr>
                  <w:rFonts w:ascii="Times New Roman" w:eastAsia="Times New Roman" w:hAnsi="Times New Roman" w:cs="Times New Roman"/>
                </w:rPr>
                <w:t xml:space="preserve"> </w:t>
              </w:r>
            </w:ins>
            <w:r>
              <w:rPr>
                <w:rFonts w:ascii="Times New Roman" w:eastAsia="Times New Roman" w:hAnsi="Times New Roman" w:cs="Times New Roman"/>
              </w:rPr>
              <w:t>using a 14</w:t>
            </w:r>
            <w:ins w:id="243" w:author="Martin Gerdin Wärnberg" w:date="2025-05-28T08:46:00Z" w16du:dateUtc="2025-05-28T06:46:00Z">
              <w:r w:rsidR="009A230D">
                <w:rPr>
                  <w:rFonts w:ascii="Times New Roman" w:eastAsia="Times New Roman" w:hAnsi="Times New Roman" w:cs="Times New Roman"/>
                </w:rPr>
                <w:t>-</w:t>
              </w:r>
            </w:ins>
            <w:del w:id="244" w:author="Martin Gerdin Wärnberg" w:date="2025-05-28T08:46:00Z" w16du:dateUtc="2025-05-28T06:46:00Z">
              <w:r w:rsidDel="009A230D">
                <w:rPr>
                  <w:rFonts w:ascii="Times New Roman" w:eastAsia="Times New Roman" w:hAnsi="Times New Roman" w:cs="Times New Roman"/>
                </w:rPr>
                <w:delText xml:space="preserve"> </w:delText>
              </w:r>
            </w:del>
            <w:r>
              <w:rPr>
                <w:rFonts w:ascii="Times New Roman" w:eastAsia="Times New Roman" w:hAnsi="Times New Roman" w:cs="Times New Roman"/>
              </w:rPr>
              <w:t xml:space="preserve">item checklist covering the key steps of the ATLS® primary survey, </w:t>
            </w:r>
            <w:del w:id="245" w:author="Martin Gerdin Wärnberg" w:date="2025-05-28T08:46:00Z" w16du:dateUtc="2025-05-28T06:46:00Z">
              <w:r w:rsidDel="009A230D">
                <w:rPr>
                  <w:rFonts w:ascii="Times New Roman" w:eastAsia="Times New Roman" w:hAnsi="Times New Roman" w:cs="Times New Roman"/>
                </w:rPr>
                <w:delText xml:space="preserve">which was modelled </w:delText>
              </w:r>
            </w:del>
            <w:r>
              <w:rPr>
                <w:rFonts w:ascii="Times New Roman" w:eastAsia="Times New Roman" w:hAnsi="Times New Roman" w:cs="Times New Roman"/>
              </w:rPr>
              <w:t xml:space="preserve">based on previous work on ATLS® adherence (31) . We will consider completion of all 14 steps as 100% adherence. The clinical research coordinators </w:t>
            </w:r>
            <w:r w:rsidR="00E564AB">
              <w:rPr>
                <w:rFonts w:ascii="Times New Roman" w:eastAsia="Times New Roman" w:hAnsi="Times New Roman" w:cs="Times New Roman"/>
              </w:rPr>
              <w:t xml:space="preserve">will collect this data by observe the care being delivered to patients, and </w:t>
            </w:r>
            <w:r>
              <w:rPr>
                <w:rFonts w:ascii="Times New Roman" w:eastAsia="Times New Roman" w:hAnsi="Times New Roman" w:cs="Times New Roman"/>
              </w:rPr>
              <w:t xml:space="preserve">will be trained by the trial team to do </w:t>
            </w:r>
            <w:r>
              <w:rPr>
                <w:rFonts w:ascii="Times New Roman" w:eastAsia="Times New Roman" w:hAnsi="Times New Roman" w:cs="Times New Roman"/>
              </w:rPr>
              <w:lastRenderedPageBreak/>
              <w:t xml:space="preserve">this, prior to the start of the trial. </w:t>
            </w:r>
          </w:p>
        </w:tc>
        <w:tc>
          <w:tcPr>
            <w:tcW w:w="3713" w:type="dxa"/>
            <w:tcBorders>
              <w:left w:val="single" w:sz="6" w:space="0" w:color="B7DDE8"/>
            </w:tcBorders>
          </w:tcPr>
          <w:p w14:paraId="68CE1C5A" w14:textId="13FB1770" w:rsidR="00892A39" w:rsidRDefault="00892A39">
            <w:pPr>
              <w:spacing w:before="18" w:after="120"/>
              <w:ind w:right="136"/>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lastRenderedPageBreak/>
              <w:t>Nested staircase design. Collected for a random subset of patients.</w:t>
            </w:r>
          </w:p>
        </w:tc>
      </w:tr>
      <w:tr w:rsidR="00892A39" w14:paraId="57400EAC" w14:textId="46228741" w:rsidTr="00892A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C" w14:textId="77777777" w:rsidR="00892A39" w:rsidRDefault="00892A39">
            <w:pPr>
              <w:tabs>
                <w:tab w:val="left" w:pos="662"/>
              </w:tabs>
              <w:rPr>
                <w:rFonts w:ascii="Times New Roman" w:eastAsia="Times New Roman" w:hAnsi="Times New Roman" w:cs="Times New Roman"/>
              </w:rPr>
            </w:pPr>
            <w:r>
              <w:rPr>
                <w:rFonts w:ascii="Times New Roman" w:eastAsia="Times New Roman" w:hAnsi="Times New Roman" w:cs="Times New Roman"/>
              </w:rPr>
              <w:t>Quality of life within seven days of discharge, and at 30 days and three months of arrival at the emergency department, measured by the oﬀicial and validated translations of the EQ5D3L.</w:t>
            </w:r>
          </w:p>
        </w:tc>
        <w:tc>
          <w:tcPr>
            <w:tcW w:w="3711" w:type="dxa"/>
            <w:tcBorders>
              <w:left w:val="single" w:sz="6" w:space="0" w:color="B7DDE8"/>
            </w:tcBorders>
            <w:tcMar>
              <w:left w:w="105" w:type="dxa"/>
              <w:right w:w="105" w:type="dxa"/>
            </w:tcMar>
          </w:tcPr>
          <w:p w14:paraId="000000AE" w14:textId="5CFBEB48" w:rsidR="00892A39" w:rsidRDefault="00892A39" w:rsidP="00E564AB">
            <w:pPr>
              <w:spacing w:before="18" w:after="120"/>
              <w:ind w:right="13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Data on this outcome will be collected in person if the patient is still in hospital, or by phone if the patient has been discharged. </w:t>
            </w:r>
          </w:p>
        </w:tc>
        <w:tc>
          <w:tcPr>
            <w:tcW w:w="3713" w:type="dxa"/>
            <w:tcBorders>
              <w:left w:val="single" w:sz="6" w:space="0" w:color="B7DDE8"/>
            </w:tcBorders>
          </w:tcPr>
          <w:p w14:paraId="35ABAB4B" w14:textId="11966A19" w:rsidR="00892A39" w:rsidRDefault="00892A39">
            <w:pPr>
              <w:spacing w:before="18" w:after="120"/>
              <w:ind w:right="13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Nested staircase design. Collected for a random subset of patients.</w:t>
            </w:r>
          </w:p>
        </w:tc>
      </w:tr>
      <w:tr w:rsidR="00892A39" w14:paraId="4F7FB3ED" w14:textId="15D73E8E" w:rsidTr="00892A39">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B0" w14:textId="77777777" w:rsidR="00892A39" w:rsidRDefault="00892A39" w:rsidP="00A17FAA">
            <w:pPr>
              <w:tabs>
                <w:tab w:val="left" w:pos="662"/>
              </w:tabs>
              <w:rPr>
                <w:rFonts w:ascii="Times New Roman" w:eastAsia="Times New Roman" w:hAnsi="Times New Roman" w:cs="Times New Roman"/>
              </w:rPr>
            </w:pPr>
            <w:r>
              <w:rPr>
                <w:rFonts w:ascii="Times New Roman" w:eastAsia="Times New Roman" w:hAnsi="Times New Roman" w:cs="Times New Roman"/>
              </w:rPr>
              <w:t>Disability within seven days of discharge, and at 30 days and three months of arrival at the emergency department, assessed using the WHO Disability Assessment Schedule 2.0 (WHODAS 2.0).</w:t>
            </w:r>
          </w:p>
        </w:tc>
        <w:tc>
          <w:tcPr>
            <w:tcW w:w="3711" w:type="dxa"/>
            <w:tcBorders>
              <w:left w:val="single" w:sz="6" w:space="0" w:color="B7DDE8"/>
            </w:tcBorders>
            <w:tcMar>
              <w:left w:w="105" w:type="dxa"/>
              <w:right w:w="105" w:type="dxa"/>
            </w:tcMar>
          </w:tcPr>
          <w:p w14:paraId="000000B3" w14:textId="477E204B" w:rsidR="00892A39" w:rsidRDefault="00892A39" w:rsidP="00E564AB">
            <w:pPr>
              <w:spacing w:before="18" w:after="120"/>
              <w:ind w:right="138"/>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Data on this outcome will be collected in person if the patient is still in hospital, or by phone if the patient has been discharged. </w:t>
            </w:r>
          </w:p>
        </w:tc>
        <w:tc>
          <w:tcPr>
            <w:tcW w:w="3713" w:type="dxa"/>
            <w:tcBorders>
              <w:left w:val="single" w:sz="6" w:space="0" w:color="B7DDE8"/>
            </w:tcBorders>
          </w:tcPr>
          <w:p w14:paraId="7D878D0C" w14:textId="2487D840" w:rsidR="00892A39" w:rsidRDefault="00892A39">
            <w:pPr>
              <w:spacing w:before="18" w:after="120"/>
              <w:ind w:right="138"/>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Nested staircase design. Collected for a random subset of patients.</w:t>
            </w:r>
          </w:p>
        </w:tc>
      </w:tr>
    </w:tbl>
    <w:p w14:paraId="000000B8" w14:textId="77777777" w:rsidR="00CE4CB3" w:rsidRDefault="00CE4CB3">
      <w:pPr>
        <w:rPr>
          <w:rFonts w:ascii="Times New Roman" w:eastAsia="Times New Roman" w:hAnsi="Times New Roman" w:cs="Times New Roman"/>
          <w:color w:val="000000"/>
        </w:rPr>
      </w:pPr>
    </w:p>
    <w:p w14:paraId="000000B9" w14:textId="77777777" w:rsidR="00CE4CB3" w:rsidRDefault="00391F2E">
      <w:pPr>
        <w:pStyle w:val="Heading1"/>
      </w:pPr>
      <w:bookmarkStart w:id="246" w:name="_heading=h.pkv2cjg5q0ag" w:colFirst="0" w:colLast="0"/>
      <w:bookmarkEnd w:id="246"/>
      <w:r>
        <w:t>Participant timeline {13}</w:t>
      </w:r>
    </w:p>
    <w:p w14:paraId="000000BA" w14:textId="272E0646" w:rsidR="00CE4CB3" w:rsidRPr="00892A39" w:rsidRDefault="009A230D">
      <w:pPr>
        <w:rPr>
          <w:rFonts w:ascii="Times New Roman" w:hAnsi="Times New Roman" w:cs="Times New Roman"/>
        </w:rPr>
      </w:pPr>
      <w:ins w:id="247" w:author="Martin Gerdin Wärnberg" w:date="2025-05-28T08:48:00Z" w16du:dateUtc="2025-05-28T06:48:00Z">
        <w:r>
          <w:rPr>
            <w:rFonts w:ascii="Times New Roman" w:hAnsi="Times New Roman" w:cs="Times New Roman"/>
          </w:rPr>
          <w:t>The patient p</w:t>
        </w:r>
      </w:ins>
      <w:del w:id="248" w:author="Martin Gerdin Wärnberg" w:date="2025-05-28T08:48:00Z" w16du:dateUtc="2025-05-28T06:48:00Z">
        <w:r w:rsidR="00391F2E" w:rsidRPr="00892A39" w:rsidDel="009A230D">
          <w:rPr>
            <w:rFonts w:ascii="Times New Roman" w:hAnsi="Times New Roman" w:cs="Times New Roman"/>
          </w:rPr>
          <w:delText>P</w:delText>
        </w:r>
      </w:del>
      <w:r w:rsidR="00391F2E" w:rsidRPr="00892A39">
        <w:rPr>
          <w:rFonts w:ascii="Times New Roman" w:hAnsi="Times New Roman" w:cs="Times New Roman"/>
        </w:rPr>
        <w:t xml:space="preserve">articipants </w:t>
      </w:r>
      <w:del w:id="249" w:author="Martin Gerdin Wärnberg" w:date="2025-05-28T08:48:00Z" w16du:dateUtc="2025-05-28T06:48:00Z">
        <w:r w:rsidR="00391F2E" w:rsidRPr="00892A39" w:rsidDel="009A230D">
          <w:rPr>
            <w:rFonts w:ascii="Times New Roman" w:hAnsi="Times New Roman" w:cs="Times New Roman"/>
          </w:rPr>
          <w:delText xml:space="preserve">are </w:delText>
        </w:r>
      </w:del>
      <w:ins w:id="250" w:author="Martin Gerdin Wärnberg" w:date="2025-05-28T08:48:00Z" w16du:dateUtc="2025-05-28T06:48:00Z">
        <w:r>
          <w:rPr>
            <w:rFonts w:ascii="Times New Roman" w:hAnsi="Times New Roman" w:cs="Times New Roman"/>
          </w:rPr>
          <w:t>will be</w:t>
        </w:r>
        <w:r w:rsidRPr="00892A39">
          <w:rPr>
            <w:rFonts w:ascii="Times New Roman" w:hAnsi="Times New Roman" w:cs="Times New Roman"/>
          </w:rPr>
          <w:t xml:space="preserve"> </w:t>
        </w:r>
      </w:ins>
      <w:r w:rsidR="00391F2E" w:rsidRPr="00892A39">
        <w:rPr>
          <w:rFonts w:ascii="Times New Roman" w:hAnsi="Times New Roman" w:cs="Times New Roman"/>
        </w:rPr>
        <w:t>adult trauma patients who present to the emergency department</w:t>
      </w:r>
      <w:ins w:id="251" w:author="Martin Gerdin Wärnberg" w:date="2025-05-28T08:48:00Z" w16du:dateUtc="2025-05-28T06:48:00Z">
        <w:r>
          <w:rPr>
            <w:rFonts w:ascii="Times New Roman" w:hAnsi="Times New Roman" w:cs="Times New Roman"/>
          </w:rPr>
          <w:t>s</w:t>
        </w:r>
      </w:ins>
      <w:r w:rsidR="00391F2E" w:rsidRPr="00892A39">
        <w:rPr>
          <w:rFonts w:ascii="Times New Roman" w:hAnsi="Times New Roman" w:cs="Times New Roman"/>
        </w:rPr>
        <w:t xml:space="preserve"> of </w:t>
      </w:r>
      <w:ins w:id="252" w:author="Martin Gerdin Wärnberg" w:date="2025-05-28T08:48:00Z" w16du:dateUtc="2025-05-28T06:48:00Z">
        <w:r>
          <w:rPr>
            <w:rFonts w:ascii="Times New Roman" w:hAnsi="Times New Roman" w:cs="Times New Roman"/>
          </w:rPr>
          <w:t xml:space="preserve">the </w:t>
        </w:r>
      </w:ins>
      <w:r w:rsidR="00391F2E" w:rsidRPr="00892A39">
        <w:rPr>
          <w:rFonts w:ascii="Times New Roman" w:hAnsi="Times New Roman" w:cs="Times New Roman"/>
        </w:rPr>
        <w:t>participating hospitals and are admitted or transferred for admission.</w:t>
      </w:r>
      <w:r w:rsidR="00A17FAA">
        <w:rPr>
          <w:rFonts w:ascii="Times New Roman" w:hAnsi="Times New Roman" w:cs="Times New Roman"/>
        </w:rPr>
        <w:t xml:space="preserve"> Participants are screened by the clinical research coordinators and a</w:t>
      </w:r>
      <w:r w:rsidR="00391F2E" w:rsidRPr="00892A39">
        <w:rPr>
          <w:rFonts w:ascii="Times New Roman" w:hAnsi="Times New Roman" w:cs="Times New Roman"/>
        </w:rPr>
        <w:t xml:space="preserve">ll participants who meet the eligibility criteria will be included in the study. </w:t>
      </w:r>
      <w:ins w:id="253" w:author="Martin Gerdin Wärnberg" w:date="2025-05-28T08:49:00Z" w16du:dateUtc="2025-05-28T06:49:00Z">
        <w:r>
          <w:rPr>
            <w:rFonts w:ascii="Times New Roman" w:hAnsi="Times New Roman" w:cs="Times New Roman"/>
          </w:rPr>
          <w:t>The p</w:t>
        </w:r>
      </w:ins>
      <w:del w:id="254" w:author="Martin Gerdin Wärnberg" w:date="2025-05-28T08:49:00Z" w16du:dateUtc="2025-05-28T06:49:00Z">
        <w:r w:rsidR="00391F2E" w:rsidRPr="00892A39" w:rsidDel="009A230D">
          <w:rPr>
            <w:rFonts w:ascii="Times New Roman" w:hAnsi="Times New Roman" w:cs="Times New Roman"/>
          </w:rPr>
          <w:delText>P</w:delText>
        </w:r>
      </w:del>
      <w:r w:rsidR="00391F2E" w:rsidRPr="00892A39">
        <w:rPr>
          <w:rFonts w:ascii="Times New Roman" w:hAnsi="Times New Roman" w:cs="Times New Roman"/>
        </w:rPr>
        <w:t>articipant</w:t>
      </w:r>
      <w:ins w:id="255" w:author="Martin Gerdin Wärnberg" w:date="2025-05-28T08:49:00Z" w16du:dateUtc="2025-05-28T06:49:00Z">
        <w:r>
          <w:rPr>
            <w:rFonts w:ascii="Times New Roman" w:hAnsi="Times New Roman" w:cs="Times New Roman"/>
          </w:rPr>
          <w:t>’s</w:t>
        </w:r>
      </w:ins>
      <w:r w:rsidR="00391F2E" w:rsidRPr="00892A39">
        <w:rPr>
          <w:rFonts w:ascii="Times New Roman" w:hAnsi="Times New Roman" w:cs="Times New Roman"/>
        </w:rPr>
        <w:t xml:space="preserve"> baseline and </w:t>
      </w:r>
      <w:del w:id="256" w:author="Martin Gerdin Wärnberg" w:date="2025-05-28T08:49:00Z" w16du:dateUtc="2025-05-28T06:49:00Z">
        <w:r w:rsidR="00391F2E" w:rsidRPr="00892A39" w:rsidDel="009A230D">
          <w:rPr>
            <w:rFonts w:ascii="Times New Roman" w:hAnsi="Times New Roman" w:cs="Times New Roman"/>
          </w:rPr>
          <w:delText xml:space="preserve">other </w:delText>
        </w:r>
      </w:del>
      <w:r w:rsidR="00391F2E" w:rsidRPr="00892A39">
        <w:rPr>
          <w:rFonts w:ascii="Times New Roman" w:hAnsi="Times New Roman" w:cs="Times New Roman"/>
        </w:rPr>
        <w:t xml:space="preserve">subsequent data will be collected as per Table 2. </w:t>
      </w:r>
    </w:p>
    <w:p w14:paraId="000000BB" w14:textId="77777777" w:rsidR="00CE4CB3" w:rsidRDefault="00CE4CB3">
      <w:pPr>
        <w:rPr>
          <w:rFonts w:ascii="Times New Roman" w:eastAsia="Times New Roman" w:hAnsi="Times New Roman" w:cs="Times New Roman"/>
          <w:b/>
          <w:color w:val="000000"/>
        </w:rPr>
      </w:pPr>
    </w:p>
    <w:p w14:paraId="000000BC"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Table 2: Schedule of assessment</w:t>
      </w:r>
    </w:p>
    <w:tbl>
      <w:tblPr>
        <w:tblStyle w:val="a0"/>
        <w:tblW w:w="8505" w:type="dxa"/>
        <w:tblLayout w:type="fixed"/>
        <w:tblLook w:val="04A0" w:firstRow="1" w:lastRow="0" w:firstColumn="1" w:lastColumn="0" w:noHBand="0" w:noVBand="1"/>
      </w:tblPr>
      <w:tblGrid>
        <w:gridCol w:w="2565"/>
        <w:gridCol w:w="1245"/>
        <w:gridCol w:w="1395"/>
        <w:gridCol w:w="1500"/>
        <w:gridCol w:w="1800"/>
      </w:tblGrid>
      <w:tr w:rsidR="00CE4CB3" w14:paraId="68D5BE8A" w14:textId="77777777" w:rsidTr="00CE4C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Borders>
              <w:bottom w:val="single" w:sz="12" w:space="0" w:color="000000"/>
            </w:tcBorders>
          </w:tcPr>
          <w:p w14:paraId="000000BD"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Procedures</w:t>
            </w:r>
          </w:p>
        </w:tc>
        <w:tc>
          <w:tcPr>
            <w:tcW w:w="1245" w:type="dxa"/>
            <w:tcBorders>
              <w:bottom w:val="single" w:sz="12" w:space="0" w:color="000000"/>
            </w:tcBorders>
          </w:tcPr>
          <w:p w14:paraId="000000BE" w14:textId="77777777" w:rsidR="00CE4CB3" w:rsidRDefault="00391F2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Screening</w:t>
            </w:r>
          </w:p>
        </w:tc>
        <w:tc>
          <w:tcPr>
            <w:tcW w:w="1395" w:type="dxa"/>
            <w:tcBorders>
              <w:bottom w:val="single" w:sz="12" w:space="0" w:color="000000"/>
            </w:tcBorders>
          </w:tcPr>
          <w:p w14:paraId="000000BF" w14:textId="77777777" w:rsidR="00CE4CB3" w:rsidRDefault="00391F2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Consenting </w:t>
            </w:r>
          </w:p>
        </w:tc>
        <w:tc>
          <w:tcPr>
            <w:tcW w:w="1500" w:type="dxa"/>
            <w:tcBorders>
              <w:bottom w:val="single" w:sz="12" w:space="0" w:color="000000"/>
            </w:tcBorders>
          </w:tcPr>
          <w:p w14:paraId="000000C0" w14:textId="77777777" w:rsidR="00CE4CB3" w:rsidRDefault="00391F2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Initial assessment </w:t>
            </w:r>
          </w:p>
        </w:tc>
        <w:tc>
          <w:tcPr>
            <w:tcW w:w="1800" w:type="dxa"/>
            <w:tcBorders>
              <w:bottom w:val="single" w:sz="12" w:space="0" w:color="000000"/>
            </w:tcBorders>
          </w:tcPr>
          <w:p w14:paraId="000000C1" w14:textId="77777777" w:rsidR="00CE4CB3" w:rsidRDefault="00391F2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In-hospital care</w:t>
            </w:r>
          </w:p>
        </w:tc>
      </w:tr>
      <w:tr w:rsidR="00CE4CB3" w14:paraId="2164C0BB"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Borders>
              <w:top w:val="single" w:sz="12" w:space="0" w:color="000000"/>
            </w:tcBorders>
          </w:tcPr>
          <w:p w14:paraId="000000C2"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Eligibility criteria</w:t>
            </w:r>
          </w:p>
        </w:tc>
        <w:tc>
          <w:tcPr>
            <w:tcW w:w="1245" w:type="dxa"/>
            <w:tcBorders>
              <w:top w:val="single" w:sz="12" w:space="0" w:color="000000"/>
            </w:tcBorders>
          </w:tcPr>
          <w:p w14:paraId="000000C3"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5"/>
                <w:id w:val="-705256586"/>
              </w:sdtPr>
              <w:sdtContent>
                <w:r w:rsidR="00391F2E">
                  <w:rPr>
                    <w:rFonts w:ascii="Gungsuh" w:eastAsia="Gungsuh" w:hAnsi="Gungsuh" w:cs="Gungsuh"/>
                  </w:rPr>
                  <w:t>√</w:t>
                </w:r>
              </w:sdtContent>
            </w:sdt>
          </w:p>
        </w:tc>
        <w:tc>
          <w:tcPr>
            <w:tcW w:w="1395" w:type="dxa"/>
            <w:tcBorders>
              <w:top w:val="single" w:sz="12" w:space="0" w:color="000000"/>
            </w:tcBorders>
          </w:tcPr>
          <w:p w14:paraId="000000C4"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Borders>
              <w:top w:val="single" w:sz="12" w:space="0" w:color="000000"/>
            </w:tcBorders>
          </w:tcPr>
          <w:p w14:paraId="000000C5"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Borders>
              <w:top w:val="single" w:sz="12" w:space="0" w:color="000000"/>
            </w:tcBorders>
          </w:tcPr>
          <w:p w14:paraId="000000C6"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5BD70000"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C7" w14:textId="77777777" w:rsidR="00CE4CB3" w:rsidRDefault="00391F2E">
            <w:pPr>
              <w:rPr>
                <w:rFonts w:ascii="Times New Roman" w:eastAsia="Times New Roman" w:hAnsi="Times New Roman" w:cs="Times New Roman"/>
                <w:vertAlign w:val="superscript"/>
              </w:rPr>
            </w:pPr>
            <w:r>
              <w:rPr>
                <w:rFonts w:ascii="Times New Roman" w:eastAsia="Times New Roman" w:hAnsi="Times New Roman" w:cs="Times New Roman"/>
              </w:rPr>
              <w:t>Study information</w:t>
            </w:r>
            <w:r>
              <w:rPr>
                <w:rFonts w:ascii="Times New Roman" w:eastAsia="Times New Roman" w:hAnsi="Times New Roman" w:cs="Times New Roman"/>
                <w:vertAlign w:val="superscript"/>
              </w:rPr>
              <w:t xml:space="preserve"> 1</w:t>
            </w:r>
          </w:p>
        </w:tc>
        <w:tc>
          <w:tcPr>
            <w:tcW w:w="1245" w:type="dxa"/>
          </w:tcPr>
          <w:p w14:paraId="000000C8"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C9"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6"/>
                <w:id w:val="1652868017"/>
              </w:sdtPr>
              <w:sdtContent>
                <w:r w:rsidR="00391F2E">
                  <w:rPr>
                    <w:rFonts w:ascii="Gungsuh" w:eastAsia="Gungsuh" w:hAnsi="Gungsuh" w:cs="Gungsuh"/>
                  </w:rPr>
                  <w:t>√</w:t>
                </w:r>
              </w:sdtContent>
            </w:sdt>
          </w:p>
        </w:tc>
        <w:tc>
          <w:tcPr>
            <w:tcW w:w="1500" w:type="dxa"/>
          </w:tcPr>
          <w:p w14:paraId="000000CA"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CB"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5073E1FE"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CC" w14:textId="77777777" w:rsidR="00CE4CB3" w:rsidRDefault="00391F2E">
            <w:pPr>
              <w:rPr>
                <w:rFonts w:ascii="Times New Roman" w:eastAsia="Times New Roman" w:hAnsi="Times New Roman" w:cs="Times New Roman"/>
                <w:vertAlign w:val="superscript"/>
              </w:rPr>
            </w:pPr>
            <w:r>
              <w:rPr>
                <w:rFonts w:ascii="Times New Roman" w:eastAsia="Times New Roman" w:hAnsi="Times New Roman" w:cs="Times New Roman"/>
              </w:rPr>
              <w:t>Informed consent</w:t>
            </w:r>
            <w:r>
              <w:rPr>
                <w:rFonts w:ascii="Times New Roman" w:eastAsia="Times New Roman" w:hAnsi="Times New Roman" w:cs="Times New Roman"/>
                <w:vertAlign w:val="superscript"/>
              </w:rPr>
              <w:t>1</w:t>
            </w:r>
          </w:p>
        </w:tc>
        <w:tc>
          <w:tcPr>
            <w:tcW w:w="1245" w:type="dxa"/>
          </w:tcPr>
          <w:p w14:paraId="000000CD"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CE"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7"/>
                <w:id w:val="-1001498108"/>
              </w:sdtPr>
              <w:sdtContent>
                <w:r w:rsidR="00391F2E">
                  <w:rPr>
                    <w:rFonts w:ascii="Gungsuh" w:eastAsia="Gungsuh" w:hAnsi="Gungsuh" w:cs="Gungsuh"/>
                  </w:rPr>
                  <w:t>√</w:t>
                </w:r>
              </w:sdtContent>
            </w:sdt>
          </w:p>
        </w:tc>
        <w:tc>
          <w:tcPr>
            <w:tcW w:w="1500" w:type="dxa"/>
          </w:tcPr>
          <w:p w14:paraId="000000CF"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D0"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2900A829"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D1"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Baseline data collection</w:t>
            </w:r>
          </w:p>
        </w:tc>
        <w:tc>
          <w:tcPr>
            <w:tcW w:w="1245" w:type="dxa"/>
          </w:tcPr>
          <w:p w14:paraId="000000D2"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D3"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D4"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8"/>
                <w:id w:val="291718213"/>
              </w:sdtPr>
              <w:sdtContent>
                <w:r w:rsidR="00391F2E">
                  <w:rPr>
                    <w:rFonts w:ascii="Gungsuh" w:eastAsia="Gungsuh" w:hAnsi="Gungsuh" w:cs="Gungsuh"/>
                  </w:rPr>
                  <w:t>√</w:t>
                </w:r>
              </w:sdtContent>
            </w:sdt>
          </w:p>
        </w:tc>
        <w:tc>
          <w:tcPr>
            <w:tcW w:w="1800" w:type="dxa"/>
          </w:tcPr>
          <w:p w14:paraId="000000D5"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5212F401"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D6"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Prehospital data collection</w:t>
            </w:r>
          </w:p>
        </w:tc>
        <w:tc>
          <w:tcPr>
            <w:tcW w:w="1245" w:type="dxa"/>
          </w:tcPr>
          <w:p w14:paraId="000000D7"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D8"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D9"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9"/>
                <w:id w:val="847219341"/>
              </w:sdtPr>
              <w:sdtContent>
                <w:r w:rsidR="00391F2E">
                  <w:rPr>
                    <w:rFonts w:ascii="Gungsuh" w:eastAsia="Gungsuh" w:hAnsi="Gungsuh" w:cs="Gungsuh"/>
                  </w:rPr>
                  <w:t>√</w:t>
                </w:r>
              </w:sdtContent>
            </w:sdt>
          </w:p>
        </w:tc>
        <w:tc>
          <w:tcPr>
            <w:tcW w:w="1800" w:type="dxa"/>
          </w:tcPr>
          <w:p w14:paraId="000000DA"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3681B050"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DB" w14:textId="77777777" w:rsidR="00CE4CB3" w:rsidRDefault="00391F2E">
            <w:pPr>
              <w:rPr>
                <w:rFonts w:ascii="Times New Roman" w:eastAsia="Times New Roman" w:hAnsi="Times New Roman" w:cs="Times New Roman"/>
                <w:vertAlign w:val="superscript"/>
              </w:rPr>
            </w:pPr>
            <w:r>
              <w:rPr>
                <w:rFonts w:ascii="Times New Roman" w:eastAsia="Times New Roman" w:hAnsi="Times New Roman" w:cs="Times New Roman"/>
              </w:rPr>
              <w:t>ATLS adherence</w:t>
            </w:r>
            <w:r>
              <w:rPr>
                <w:rFonts w:ascii="Times New Roman" w:eastAsia="Times New Roman" w:hAnsi="Times New Roman" w:cs="Times New Roman"/>
                <w:vertAlign w:val="superscript"/>
              </w:rPr>
              <w:t>2</w:t>
            </w:r>
          </w:p>
        </w:tc>
        <w:tc>
          <w:tcPr>
            <w:tcW w:w="1245" w:type="dxa"/>
          </w:tcPr>
          <w:p w14:paraId="000000DC"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DD"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DE"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0"/>
                <w:id w:val="2018422871"/>
              </w:sdtPr>
              <w:sdtContent>
                <w:r w:rsidR="00391F2E">
                  <w:rPr>
                    <w:rFonts w:ascii="Gungsuh" w:eastAsia="Gungsuh" w:hAnsi="Gungsuh" w:cs="Gungsuh"/>
                  </w:rPr>
                  <w:t>√</w:t>
                </w:r>
              </w:sdtContent>
            </w:sdt>
          </w:p>
        </w:tc>
        <w:tc>
          <w:tcPr>
            <w:tcW w:w="1800" w:type="dxa"/>
          </w:tcPr>
          <w:p w14:paraId="000000DF"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3E5F433F"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0" w14:textId="77777777" w:rsidR="00CE4CB3" w:rsidRDefault="00391F2E">
            <w:pPr>
              <w:rPr>
                <w:rFonts w:ascii="Times New Roman" w:eastAsia="Times New Roman" w:hAnsi="Times New Roman" w:cs="Times New Roman"/>
                <w:vertAlign w:val="superscript"/>
              </w:rPr>
            </w:pPr>
            <w:r>
              <w:rPr>
                <w:rFonts w:ascii="Times New Roman" w:eastAsia="Times New Roman" w:hAnsi="Times New Roman" w:cs="Times New Roman"/>
              </w:rPr>
              <w:t>ED data collection</w:t>
            </w:r>
            <w:r>
              <w:rPr>
                <w:rFonts w:ascii="Times New Roman" w:eastAsia="Times New Roman" w:hAnsi="Times New Roman" w:cs="Times New Roman"/>
                <w:vertAlign w:val="superscript"/>
              </w:rPr>
              <w:t>3</w:t>
            </w:r>
          </w:p>
        </w:tc>
        <w:tc>
          <w:tcPr>
            <w:tcW w:w="1245" w:type="dxa"/>
          </w:tcPr>
          <w:p w14:paraId="000000E1"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E2"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E3"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11"/>
                <w:id w:val="1353448311"/>
              </w:sdtPr>
              <w:sdtContent>
                <w:r w:rsidR="00391F2E">
                  <w:rPr>
                    <w:rFonts w:ascii="Gungsuh" w:eastAsia="Gungsuh" w:hAnsi="Gungsuh" w:cs="Gungsuh"/>
                  </w:rPr>
                  <w:t>√</w:t>
                </w:r>
              </w:sdtContent>
            </w:sdt>
          </w:p>
        </w:tc>
        <w:tc>
          <w:tcPr>
            <w:tcW w:w="1800" w:type="dxa"/>
          </w:tcPr>
          <w:p w14:paraId="000000E4"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791F26BF"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5"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Hospital data collection</w:t>
            </w:r>
          </w:p>
        </w:tc>
        <w:tc>
          <w:tcPr>
            <w:tcW w:w="1245" w:type="dxa"/>
          </w:tcPr>
          <w:p w14:paraId="000000E6"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E7"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E8"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E9"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2"/>
                <w:id w:val="-817491062"/>
              </w:sdtPr>
              <w:sdtContent>
                <w:r w:rsidR="00391F2E">
                  <w:rPr>
                    <w:rFonts w:ascii="Gungsuh" w:eastAsia="Gungsuh" w:hAnsi="Gungsuh" w:cs="Gungsuh"/>
                  </w:rPr>
                  <w:t>√</w:t>
                </w:r>
              </w:sdtContent>
            </w:sdt>
          </w:p>
        </w:tc>
      </w:tr>
      <w:tr w:rsidR="00CE4CB3" w14:paraId="138AC65A"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A"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Surgery data collection</w:t>
            </w:r>
          </w:p>
        </w:tc>
        <w:tc>
          <w:tcPr>
            <w:tcW w:w="1245" w:type="dxa"/>
          </w:tcPr>
          <w:p w14:paraId="000000EB"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EC"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ED"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EE"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13"/>
                <w:id w:val="1983657207"/>
              </w:sdtPr>
              <w:sdtContent>
                <w:r w:rsidR="00391F2E">
                  <w:rPr>
                    <w:rFonts w:ascii="Gungsuh" w:eastAsia="Gungsuh" w:hAnsi="Gungsuh" w:cs="Gungsuh"/>
                  </w:rPr>
                  <w:t>√</w:t>
                </w:r>
              </w:sdtContent>
            </w:sdt>
          </w:p>
        </w:tc>
      </w:tr>
      <w:tr w:rsidR="00CE4CB3" w14:paraId="5171DC46"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F" w14:textId="77777777" w:rsidR="00CE4CB3" w:rsidRDefault="00391F2E">
            <w:pPr>
              <w:tabs>
                <w:tab w:val="left" w:pos="3740"/>
              </w:tabs>
              <w:rPr>
                <w:rFonts w:ascii="Times New Roman" w:eastAsia="Times New Roman" w:hAnsi="Times New Roman" w:cs="Times New Roman"/>
              </w:rPr>
            </w:pPr>
            <w:r>
              <w:rPr>
                <w:rFonts w:ascii="Times New Roman" w:eastAsia="Times New Roman" w:hAnsi="Times New Roman" w:cs="Times New Roman"/>
              </w:rPr>
              <w:t>Imaging data collection</w:t>
            </w:r>
          </w:p>
        </w:tc>
        <w:tc>
          <w:tcPr>
            <w:tcW w:w="1245" w:type="dxa"/>
          </w:tcPr>
          <w:p w14:paraId="000000F0"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F1"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F2"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F3"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4"/>
                <w:id w:val="-1680884002"/>
              </w:sdtPr>
              <w:sdtContent>
                <w:r w:rsidR="00391F2E">
                  <w:rPr>
                    <w:rFonts w:ascii="Gungsuh" w:eastAsia="Gungsuh" w:hAnsi="Gungsuh" w:cs="Gungsuh"/>
                  </w:rPr>
                  <w:t>√</w:t>
                </w:r>
              </w:sdtContent>
            </w:sdt>
          </w:p>
        </w:tc>
      </w:tr>
      <w:tr w:rsidR="00CE4CB3" w14:paraId="2D305039"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F4"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Transfusion data collection</w:t>
            </w:r>
          </w:p>
        </w:tc>
        <w:tc>
          <w:tcPr>
            <w:tcW w:w="1245" w:type="dxa"/>
          </w:tcPr>
          <w:p w14:paraId="000000F5"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F6"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F7"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F8"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15"/>
                <w:id w:val="808984052"/>
              </w:sdtPr>
              <w:sdtContent>
                <w:r w:rsidR="00391F2E">
                  <w:rPr>
                    <w:rFonts w:ascii="Gungsuh" w:eastAsia="Gungsuh" w:hAnsi="Gungsuh" w:cs="Gungsuh"/>
                  </w:rPr>
                  <w:t>√</w:t>
                </w:r>
              </w:sdtContent>
            </w:sdt>
          </w:p>
        </w:tc>
      </w:tr>
      <w:tr w:rsidR="00CE4CB3" w14:paraId="7B3D5398"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F9"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lastRenderedPageBreak/>
              <w:t>Injury data collection</w:t>
            </w:r>
          </w:p>
        </w:tc>
        <w:tc>
          <w:tcPr>
            <w:tcW w:w="1245" w:type="dxa"/>
          </w:tcPr>
          <w:p w14:paraId="000000FA"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FB"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FC"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FD"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6"/>
                <w:id w:val="1661264574"/>
              </w:sdtPr>
              <w:sdtContent>
                <w:r w:rsidR="00391F2E">
                  <w:rPr>
                    <w:rFonts w:ascii="Gungsuh" w:eastAsia="Gungsuh" w:hAnsi="Gungsuh" w:cs="Gungsuh"/>
                  </w:rPr>
                  <w:t>√</w:t>
                </w:r>
              </w:sdtContent>
            </w:sdt>
          </w:p>
        </w:tc>
      </w:tr>
      <w:tr w:rsidR="00CE4CB3" w14:paraId="5A538C84"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FE"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Mortality data collection</w:t>
            </w:r>
          </w:p>
        </w:tc>
        <w:tc>
          <w:tcPr>
            <w:tcW w:w="1245" w:type="dxa"/>
          </w:tcPr>
          <w:p w14:paraId="000000FF"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100"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101"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102"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17"/>
                <w:id w:val="-176654464"/>
              </w:sdtPr>
              <w:sdtContent>
                <w:r w:rsidR="00391F2E">
                  <w:rPr>
                    <w:rFonts w:ascii="Gungsuh" w:eastAsia="Gungsuh" w:hAnsi="Gungsuh" w:cs="Gungsuh"/>
                  </w:rPr>
                  <w:t>√</w:t>
                </w:r>
              </w:sdtContent>
            </w:sdt>
          </w:p>
        </w:tc>
      </w:tr>
      <w:tr w:rsidR="00CE4CB3" w14:paraId="618E4F99"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Borders>
              <w:bottom w:val="single" w:sz="12" w:space="0" w:color="000000"/>
            </w:tcBorders>
          </w:tcPr>
          <w:p w14:paraId="00000103"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Assessment of safety events</w:t>
            </w:r>
          </w:p>
        </w:tc>
        <w:tc>
          <w:tcPr>
            <w:tcW w:w="1245" w:type="dxa"/>
            <w:tcBorders>
              <w:bottom w:val="single" w:sz="12" w:space="0" w:color="000000"/>
            </w:tcBorders>
          </w:tcPr>
          <w:p w14:paraId="00000104"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Borders>
              <w:bottom w:val="single" w:sz="12" w:space="0" w:color="000000"/>
            </w:tcBorders>
          </w:tcPr>
          <w:p w14:paraId="00000105"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Borders>
              <w:bottom w:val="single" w:sz="12" w:space="0" w:color="000000"/>
            </w:tcBorders>
          </w:tcPr>
          <w:p w14:paraId="00000106"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Borders>
              <w:bottom w:val="single" w:sz="12" w:space="0" w:color="000000"/>
            </w:tcBorders>
          </w:tcPr>
          <w:p w14:paraId="00000107"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8"/>
                <w:id w:val="-1534804258"/>
              </w:sdtPr>
              <w:sdtContent>
                <w:r w:rsidR="00391F2E">
                  <w:rPr>
                    <w:rFonts w:ascii="Gungsuh" w:eastAsia="Gungsuh" w:hAnsi="Gungsuh" w:cs="Gungsuh"/>
                  </w:rPr>
                  <w:t>√</w:t>
                </w:r>
              </w:sdtContent>
            </w:sdt>
          </w:p>
        </w:tc>
      </w:tr>
    </w:tbl>
    <w:p w14:paraId="00000108" w14:textId="330D3EB6" w:rsidR="00CE4CB3" w:rsidRDefault="00391F2E">
      <w:pPr>
        <w:spacing w:after="160" w:line="257" w:lineRule="auto"/>
        <w:rPr>
          <w:rFonts w:ascii="Times New Roman" w:eastAsia="Times New Roman" w:hAnsi="Times New Roman" w:cs="Times New Roman"/>
        </w:rPr>
      </w:pPr>
      <w:r>
        <w:rPr>
          <w:rFonts w:ascii="Times New Roman" w:eastAsia="Times New Roman" w:hAnsi="Times New Roman" w:cs="Times New Roman"/>
          <w:vertAlign w:val="superscript"/>
        </w:rPr>
        <w:t>1</w:t>
      </w:r>
      <w:r>
        <w:rPr>
          <w:rFonts w:ascii="Times New Roman" w:eastAsia="Times New Roman" w:hAnsi="Times New Roman" w:cs="Times New Roman"/>
        </w:rPr>
        <w:t xml:space="preserve">Clinical research coordinators will inform patient participants about the study, including </w:t>
      </w:r>
      <w:ins w:id="257" w:author="Martin Gerdin Wärnberg" w:date="2025-05-28T08:49:00Z" w16du:dateUtc="2025-05-28T06:49:00Z">
        <w:r w:rsidR="009A230D">
          <w:rPr>
            <w:rFonts w:ascii="Times New Roman" w:eastAsia="Times New Roman" w:hAnsi="Times New Roman" w:cs="Times New Roman"/>
          </w:rPr>
          <w:t xml:space="preserve">their right to </w:t>
        </w:r>
      </w:ins>
      <w:del w:id="258" w:author="Martin Gerdin Wärnberg" w:date="2025-05-28T08:49:00Z" w16du:dateUtc="2025-05-28T06:49:00Z">
        <w:r w:rsidDel="009A230D">
          <w:rPr>
            <w:rFonts w:ascii="Times New Roman" w:eastAsia="Times New Roman" w:hAnsi="Times New Roman" w:cs="Times New Roman"/>
          </w:rPr>
          <w:delText xml:space="preserve">that they are free to </w:delText>
        </w:r>
      </w:del>
      <w:r>
        <w:rPr>
          <w:rFonts w:ascii="Times New Roman" w:eastAsia="Times New Roman" w:hAnsi="Times New Roman" w:cs="Times New Roman"/>
        </w:rPr>
        <w:t xml:space="preserve">withdraw their data from the study at any time, and </w:t>
      </w:r>
      <w:ins w:id="259" w:author="Martin Gerdin Wärnberg" w:date="2025-05-28T08:50:00Z" w16du:dateUtc="2025-05-28T06:50:00Z">
        <w:r w:rsidR="009A230D">
          <w:rPr>
            <w:rFonts w:ascii="Times New Roman" w:eastAsia="Times New Roman" w:hAnsi="Times New Roman" w:cs="Times New Roman"/>
          </w:rPr>
          <w:t xml:space="preserve">will </w:t>
        </w:r>
      </w:ins>
      <w:r>
        <w:rPr>
          <w:rFonts w:ascii="Times New Roman" w:eastAsia="Times New Roman" w:hAnsi="Times New Roman" w:cs="Times New Roman"/>
        </w:rPr>
        <w:t xml:space="preserve">approach them </w:t>
      </w:r>
      <w:ins w:id="260" w:author="Martin Gerdin Wärnberg" w:date="2025-05-28T08:50:00Z" w16du:dateUtc="2025-05-28T06:50:00Z">
        <w:r w:rsidR="009A230D">
          <w:rPr>
            <w:rFonts w:ascii="Times New Roman" w:eastAsia="Times New Roman" w:hAnsi="Times New Roman" w:cs="Times New Roman"/>
          </w:rPr>
          <w:t xml:space="preserve">in person or by telephone </w:t>
        </w:r>
      </w:ins>
      <w:r>
        <w:rPr>
          <w:rFonts w:ascii="Times New Roman" w:eastAsia="Times New Roman" w:hAnsi="Times New Roman" w:cs="Times New Roman"/>
        </w:rPr>
        <w:t>for informed consent for</w:t>
      </w:r>
      <w:ins w:id="261" w:author="Martin Gerdin Wärnberg" w:date="2025-05-28T08:50:00Z" w16du:dateUtc="2025-05-28T06:50:00Z">
        <w:r w:rsidR="009A230D">
          <w:rPr>
            <w:rFonts w:ascii="Times New Roman" w:eastAsia="Times New Roman" w:hAnsi="Times New Roman" w:cs="Times New Roman"/>
          </w:rPr>
          <w:t xml:space="preserve"> the</w:t>
        </w:r>
      </w:ins>
      <w:r>
        <w:rPr>
          <w:rFonts w:ascii="Times New Roman" w:eastAsia="Times New Roman" w:hAnsi="Times New Roman" w:cs="Times New Roman"/>
        </w:rPr>
        <w:t xml:space="preserve"> collection of </w:t>
      </w:r>
      <w:proofErr w:type="spellStart"/>
      <w:r>
        <w:rPr>
          <w:rFonts w:ascii="Times New Roman" w:eastAsia="Times New Roman" w:hAnsi="Times New Roman" w:cs="Times New Roman"/>
        </w:rPr>
        <w:t>non</w:t>
      </w:r>
      <w:del w:id="262" w:author="Martin Gerdin Wärnberg" w:date="2025-05-28T08:50:00Z" w16du:dateUtc="2025-05-28T06:50:00Z">
        <w:r w:rsidDel="009A230D">
          <w:rPr>
            <w:rFonts w:ascii="Times New Roman" w:eastAsia="Times New Roman" w:hAnsi="Times New Roman" w:cs="Times New Roman"/>
          </w:rPr>
          <w:delText>-</w:delText>
        </w:r>
      </w:del>
      <w:r>
        <w:rPr>
          <w:rFonts w:ascii="Times New Roman" w:eastAsia="Times New Roman" w:hAnsi="Times New Roman" w:cs="Times New Roman"/>
        </w:rPr>
        <w:t>routinely</w:t>
      </w:r>
      <w:proofErr w:type="spellEnd"/>
      <w:r>
        <w:rPr>
          <w:rFonts w:ascii="Times New Roman" w:eastAsia="Times New Roman" w:hAnsi="Times New Roman" w:cs="Times New Roman"/>
        </w:rPr>
        <w:t xml:space="preserve"> recorded</w:t>
      </w:r>
      <w:del w:id="263" w:author="Martin Gerdin Wärnberg" w:date="2025-05-28T08:50:00Z" w16du:dateUtc="2025-05-28T06:50:00Z">
        <w:r w:rsidDel="009A230D">
          <w:rPr>
            <w:rFonts w:ascii="Times New Roman" w:eastAsia="Times New Roman" w:hAnsi="Times New Roman" w:cs="Times New Roman"/>
          </w:rPr>
          <w:delText xml:space="preserve"> data in person or telephonically</w:delText>
        </w:r>
      </w:del>
      <w:r>
        <w:rPr>
          <w:rFonts w:ascii="Times New Roman" w:eastAsia="Times New Roman" w:hAnsi="Times New Roman" w:cs="Times New Roman"/>
        </w:rPr>
        <w:t>.</w:t>
      </w:r>
    </w:p>
    <w:p w14:paraId="00000109" w14:textId="77777777" w:rsidR="00CE4CB3" w:rsidRDefault="00391F2E">
      <w:pPr>
        <w:spacing w:after="160" w:line="257" w:lineRule="auto"/>
        <w:rPr>
          <w:rFonts w:ascii="Times New Roman" w:eastAsia="Times New Roman" w:hAnsi="Times New Roman" w:cs="Times New Roman"/>
        </w:rPr>
      </w:pPr>
      <w:r>
        <w:rPr>
          <w:rFonts w:ascii="Times New Roman" w:eastAsia="Times New Roman" w:hAnsi="Times New Roman" w:cs="Times New Roman"/>
          <w:vertAlign w:val="superscript"/>
        </w:rPr>
        <w:t>2</w:t>
      </w:r>
      <w:r>
        <w:rPr>
          <w:rFonts w:ascii="Times New Roman" w:eastAsia="Times New Roman" w:hAnsi="Times New Roman" w:cs="Times New Roman"/>
        </w:rPr>
        <w:t>ATLS adherence will be assessed by observing the care provided to a random sample of patient participants.</w:t>
      </w:r>
    </w:p>
    <w:p w14:paraId="0000010A" w14:textId="5FB5DD25" w:rsidR="00CE4CB3" w:rsidRDefault="00391F2E">
      <w:pPr>
        <w:rPr>
          <w:rFonts w:ascii="Times New Roman" w:eastAsia="Times New Roman" w:hAnsi="Times New Roman" w:cs="Times New Roman"/>
        </w:rPr>
      </w:pPr>
      <w:r>
        <w:rPr>
          <w:rFonts w:ascii="Times New Roman" w:eastAsia="Times New Roman" w:hAnsi="Times New Roman" w:cs="Times New Roman"/>
          <w:vertAlign w:val="superscript"/>
        </w:rPr>
        <w:t>3</w:t>
      </w:r>
      <w:r>
        <w:rPr>
          <w:rFonts w:ascii="Times New Roman" w:eastAsia="Times New Roman" w:hAnsi="Times New Roman" w:cs="Times New Roman"/>
        </w:rPr>
        <w:t xml:space="preserve">Emergency </w:t>
      </w:r>
      <w:ins w:id="264" w:author="Martin Gerdin Wärnberg" w:date="2025-05-28T08:50:00Z" w16du:dateUtc="2025-05-28T06:50:00Z">
        <w:r w:rsidR="009A230D">
          <w:rPr>
            <w:rFonts w:ascii="Times New Roman" w:eastAsia="Times New Roman" w:hAnsi="Times New Roman" w:cs="Times New Roman"/>
          </w:rPr>
          <w:t>d</w:t>
        </w:r>
      </w:ins>
      <w:del w:id="265" w:author="Martin Gerdin Wärnberg" w:date="2025-05-28T08:50:00Z" w16du:dateUtc="2025-05-28T06:50:00Z">
        <w:r w:rsidDel="009A230D">
          <w:rPr>
            <w:rFonts w:ascii="Times New Roman" w:eastAsia="Times New Roman" w:hAnsi="Times New Roman" w:cs="Times New Roman"/>
          </w:rPr>
          <w:delText>D</w:delText>
        </w:r>
      </w:del>
      <w:r>
        <w:rPr>
          <w:rFonts w:ascii="Times New Roman" w:eastAsia="Times New Roman" w:hAnsi="Times New Roman" w:cs="Times New Roman"/>
        </w:rPr>
        <w:t>epartment</w:t>
      </w:r>
    </w:p>
    <w:p w14:paraId="0000010B" w14:textId="77777777" w:rsidR="00CE4CB3" w:rsidRDefault="00CE4CB3"/>
    <w:p w14:paraId="0000010C" w14:textId="77777777" w:rsidR="00CE4CB3" w:rsidRDefault="00391F2E">
      <w:pPr>
        <w:pStyle w:val="Heading1"/>
      </w:pPr>
      <w:bookmarkStart w:id="266" w:name="_heading=h.bvv199a9omk7" w:colFirst="0" w:colLast="0"/>
      <w:bookmarkEnd w:id="266"/>
      <w:r>
        <w:t>Sample size {14}</w:t>
      </w:r>
    </w:p>
    <w:p w14:paraId="0933B069" w14:textId="77777777" w:rsidR="00AB5AAB" w:rsidRPr="00AB5AAB" w:rsidRDefault="00AB5AAB" w:rsidP="00AB5AAB">
      <w:pPr>
        <w:pStyle w:val="Heading2"/>
        <w:rPr>
          <w:lang w:val="en-SE"/>
        </w:rPr>
      </w:pPr>
      <w:r w:rsidRPr="00AB5AAB">
        <w:rPr>
          <w:lang w:val="en-SE"/>
        </w:rPr>
        <w:t>Main stepped wedge design and primary outcome</w:t>
      </w:r>
    </w:p>
    <w:p w14:paraId="0000010D" w14:textId="628A1BE5"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With 30 clusters across 6 batches and a total participant sample size of 4320</w:t>
      </w:r>
      <w:ins w:id="267" w:author="Martin Gerdin Wärnberg" w:date="2025-05-28T08:51:00Z" w16du:dateUtc="2025-05-28T06:51:00Z">
        <w:r w:rsidR="009A230D">
          <w:rPr>
            <w:rFonts w:ascii="Times New Roman" w:eastAsia="Times New Roman" w:hAnsi="Times New Roman" w:cs="Times New Roman"/>
            <w:color w:val="000000"/>
          </w:rPr>
          <w:t>,</w:t>
        </w:r>
      </w:ins>
      <w:r>
        <w:rPr>
          <w:rFonts w:ascii="Times New Roman" w:eastAsia="Times New Roman" w:hAnsi="Times New Roman" w:cs="Times New Roman"/>
          <w:color w:val="000000"/>
        </w:rPr>
        <w:t xml:space="preserve"> our study has ~90% power across different combinations of cluster autocorrelations (CAC</w:t>
      </w:r>
      <w:ins w:id="268" w:author="Martin Gerdin Wärnberg" w:date="2025-05-28T08:51:00Z" w16du:dateUtc="2025-05-28T06:51:00Z">
        <w:r w:rsidR="009A230D">
          <w:rPr>
            <w:rFonts w:ascii="Times New Roman" w:eastAsia="Times New Roman" w:hAnsi="Times New Roman" w:cs="Times New Roman"/>
            <w:color w:val="000000"/>
          </w:rPr>
          <w:t>s</w:t>
        </w:r>
      </w:ins>
      <w:r>
        <w:rPr>
          <w:rFonts w:ascii="Times New Roman" w:eastAsia="Times New Roman" w:hAnsi="Times New Roman" w:cs="Times New Roman"/>
          <w:color w:val="000000"/>
        </w:rPr>
        <w:t xml:space="preserve">) and </w:t>
      </w:r>
      <w:proofErr w:type="spellStart"/>
      <w:r>
        <w:rPr>
          <w:rFonts w:ascii="Times New Roman" w:eastAsia="Times New Roman" w:hAnsi="Times New Roman" w:cs="Times New Roman"/>
          <w:color w:val="000000"/>
        </w:rPr>
        <w:t>intra</w:t>
      </w:r>
      <w:del w:id="269" w:author="Martin Gerdin Wärnberg" w:date="2025-05-28T08:51:00Z" w16du:dateUtc="2025-05-28T06:51:00Z">
        <w:r w:rsidDel="009A230D">
          <w:rPr>
            <w:rFonts w:ascii="Times New Roman" w:eastAsia="Times New Roman" w:hAnsi="Times New Roman" w:cs="Times New Roman"/>
            <w:color w:val="000000"/>
          </w:rPr>
          <w:delText>-</w:delText>
        </w:r>
      </w:del>
      <w:r>
        <w:rPr>
          <w:rFonts w:ascii="Times New Roman" w:eastAsia="Times New Roman" w:hAnsi="Times New Roman" w:cs="Times New Roman"/>
          <w:color w:val="000000"/>
        </w:rPr>
        <w:t>cluster</w:t>
      </w:r>
      <w:proofErr w:type="spellEnd"/>
      <w:r>
        <w:rPr>
          <w:rFonts w:ascii="Times New Roman" w:eastAsia="Times New Roman" w:hAnsi="Times New Roman" w:cs="Times New Roman"/>
          <w:color w:val="000000"/>
        </w:rPr>
        <w:t xml:space="preserve"> correlations (ICC</w:t>
      </w:r>
      <w:ins w:id="270" w:author="Martin Gerdin Wärnberg" w:date="2025-05-28T08:51:00Z" w16du:dateUtc="2025-05-28T06:51:00Z">
        <w:r w:rsidR="009A230D">
          <w:rPr>
            <w:rFonts w:ascii="Times New Roman" w:eastAsia="Times New Roman" w:hAnsi="Times New Roman" w:cs="Times New Roman"/>
            <w:color w:val="000000"/>
          </w:rPr>
          <w:t>s</w:t>
        </w:r>
      </w:ins>
      <w:r>
        <w:rPr>
          <w:rFonts w:ascii="Times New Roman" w:eastAsia="Times New Roman" w:hAnsi="Times New Roman" w:cs="Times New Roman"/>
          <w:color w:val="000000"/>
        </w:rPr>
        <w:t xml:space="preserve">) to detect a reduction in the primary outcome of in-hospital mortality within 30 days from 20% under standard care to 15% after ATLS® training (see Figure </w:t>
      </w:r>
      <w:r w:rsidR="00892A39">
        <w:rPr>
          <w:rFonts w:ascii="Times New Roman" w:eastAsia="Times New Roman" w:hAnsi="Times New Roman" w:cs="Times New Roman"/>
          <w:color w:val="000000"/>
        </w:rPr>
        <w:t>3</w:t>
      </w:r>
      <w:r>
        <w:rPr>
          <w:rFonts w:ascii="Times New Roman" w:eastAsia="Times New Roman" w:hAnsi="Times New Roman" w:cs="Times New Roman"/>
          <w:color w:val="000000"/>
        </w:rPr>
        <w:t>)</w:t>
      </w:r>
      <w:r w:rsidR="00207000">
        <w:rPr>
          <w:rFonts w:ascii="Times New Roman" w:eastAsia="Times New Roman" w:hAnsi="Times New Roman" w:cs="Times New Roman"/>
          <w:color w:val="000000"/>
        </w:rPr>
        <w:t xml:space="preserve"> </w:t>
      </w:r>
      <w:r w:rsidR="00207000">
        <w:rPr>
          <w:rFonts w:ascii="Times New Roman" w:eastAsia="Times New Roman" w:hAnsi="Times New Roman" w:cs="Times New Roman"/>
          <w:color w:val="000000"/>
        </w:rPr>
        <w:fldChar w:fldCharType="begin"/>
      </w:r>
      <w:r w:rsidR="00207000">
        <w:rPr>
          <w:rFonts w:ascii="Times New Roman" w:eastAsia="Times New Roman" w:hAnsi="Times New Roman" w:cs="Times New Roman"/>
          <w:color w:val="000000"/>
        </w:rPr>
        <w:instrText xml:space="preserve"> ADDIN ZOTERO_ITEM CSL_CITATION {"citationID":"YWu4RUvb","properties":{"formattedCitation":"(37)","plainCitation":"(37)","noteIndex":0},"citationItems":[{"id":76,"uris":["http://zotero.org/users/6304864/items/RWKM9LFM"],"itemData":{"id":76,"type":"article-journal","container-title":"International Journal of Epidemiology","DOI":"10.1093/ije/dyz237","ISSN":"1464-3685","issue":"3","note":"publisher: Oxford University Press (OUP)","page":"979–995","title":"A tutorial on sample size calculation for multiple-period cluster randomized parallel, cross-over and stepped-wedge trials using the Shiny CRT Calculator","volume":"49","author":[{"family":"Hemming","given":"Karla"},{"family":"Kasza","given":"Jessica"},{"family":"Hooper","given":"Richard"},{"family":"Forbes","given":"Andrew"},{"family":"Taljaard","given":"Monica"}],"issued":{"date-parts":[["2020",2]]}}}],"schema":"https://github.com/citation-style-language/schema/raw/master/csl-citation.json"} </w:instrText>
      </w:r>
      <w:r w:rsidR="00207000">
        <w:rPr>
          <w:rFonts w:ascii="Times New Roman" w:eastAsia="Times New Roman" w:hAnsi="Times New Roman" w:cs="Times New Roman"/>
          <w:color w:val="000000"/>
        </w:rPr>
        <w:fldChar w:fldCharType="separate"/>
      </w:r>
      <w:r w:rsidR="00207000">
        <w:rPr>
          <w:rFonts w:ascii="Times New Roman" w:eastAsia="Times New Roman" w:hAnsi="Times New Roman" w:cs="Times New Roman"/>
          <w:noProof/>
          <w:color w:val="000000"/>
        </w:rPr>
        <w:t>(37)</w:t>
      </w:r>
      <w:r w:rsidR="00207000">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This effect is a conservative estimate</w:t>
      </w:r>
      <w:ins w:id="271" w:author="Martin Gerdin Wärnberg" w:date="2025-05-28T08:52:00Z" w16du:dateUtc="2025-05-28T06:52:00Z">
        <w:r w:rsidR="009A230D">
          <w:rPr>
            <w:rFonts w:ascii="Times New Roman" w:eastAsia="Times New Roman" w:hAnsi="Times New Roman" w:cs="Times New Roman"/>
            <w:color w:val="000000"/>
          </w:rPr>
          <w:t xml:space="preserve">. </w:t>
        </w:r>
      </w:ins>
      <w:del w:id="272" w:author="Martin Gerdin Wärnberg" w:date="2025-05-28T08:52:00Z" w16du:dateUtc="2025-05-28T06:52:00Z">
        <w:r w:rsidDel="009A230D">
          <w:rPr>
            <w:rFonts w:ascii="Times New Roman" w:eastAsia="Times New Roman" w:hAnsi="Times New Roman" w:cs="Times New Roman"/>
            <w:color w:val="000000"/>
          </w:rPr>
          <w:delText xml:space="preserve">, and </w:delText>
        </w:r>
      </w:del>
      <w:ins w:id="273" w:author="Martin Gerdin Wärnberg" w:date="2025-05-28T08:52:00Z" w16du:dateUtc="2025-05-28T06:52:00Z">
        <w:r w:rsidR="009A230D">
          <w:rPr>
            <w:rFonts w:ascii="Times New Roman" w:eastAsia="Times New Roman" w:hAnsi="Times New Roman" w:cs="Times New Roman"/>
            <w:color w:val="000000"/>
          </w:rPr>
          <w:t>T</w:t>
        </w:r>
      </w:ins>
      <w:del w:id="274" w:author="Martin Gerdin Wärnberg" w:date="2025-05-28T08:52:00Z" w16du:dateUtc="2025-05-28T06:52:00Z">
        <w:r w:rsidDel="009A230D">
          <w:rPr>
            <w:rFonts w:ascii="Times New Roman" w:eastAsia="Times New Roman" w:hAnsi="Times New Roman" w:cs="Times New Roman"/>
            <w:color w:val="000000"/>
          </w:rPr>
          <w:delText>t</w:delText>
        </w:r>
      </w:del>
      <w:r>
        <w:rPr>
          <w:rFonts w:ascii="Times New Roman" w:eastAsia="Times New Roman" w:hAnsi="Times New Roman" w:cs="Times New Roman"/>
          <w:color w:val="000000"/>
        </w:rPr>
        <w:t xml:space="preserve">he reduction equals a risk ratio of 0.75, which would be clinically important </w:t>
      </w:r>
      <w:del w:id="275" w:author="Martin Gerdin Wärnberg" w:date="2025-05-28T08:52:00Z" w16du:dateUtc="2025-05-28T06:52:00Z">
        <w:r w:rsidDel="009A230D">
          <w:rPr>
            <w:rFonts w:ascii="Times New Roman" w:eastAsia="Times New Roman" w:hAnsi="Times New Roman" w:cs="Times New Roman"/>
            <w:color w:val="000000"/>
          </w:rPr>
          <w:delText xml:space="preserve">while </w:delText>
        </w:r>
      </w:del>
      <w:ins w:id="276" w:author="Martin Gerdin Wärnberg" w:date="2025-05-28T08:52:00Z" w16du:dateUtc="2025-05-28T06:52:00Z">
        <w:r w:rsidR="009A230D">
          <w:rPr>
            <w:rFonts w:ascii="Times New Roman" w:eastAsia="Times New Roman" w:hAnsi="Times New Roman" w:cs="Times New Roman"/>
            <w:color w:val="000000"/>
          </w:rPr>
          <w:t>as well as</w:t>
        </w:r>
        <w:r w:rsidR="009A230D">
          <w:rPr>
            <w:rFonts w:ascii="Times New Roman" w:eastAsia="Times New Roman" w:hAnsi="Times New Roman" w:cs="Times New Roman"/>
            <w:color w:val="000000"/>
          </w:rPr>
          <w:t xml:space="preserve"> </w:t>
        </w:r>
      </w:ins>
      <w:del w:id="277" w:author="Martin Gerdin Wärnberg" w:date="2025-05-28T08:52:00Z" w16du:dateUtc="2025-05-28T06:52:00Z">
        <w:r w:rsidDel="009A230D">
          <w:rPr>
            <w:rFonts w:ascii="Times New Roman" w:eastAsia="Times New Roman" w:hAnsi="Times New Roman" w:cs="Times New Roman"/>
            <w:color w:val="000000"/>
          </w:rPr>
          <w:delText xml:space="preserve">also being </w:delText>
        </w:r>
      </w:del>
      <w:r>
        <w:rPr>
          <w:rFonts w:ascii="Times New Roman" w:eastAsia="Times New Roman" w:hAnsi="Times New Roman" w:cs="Times New Roman"/>
          <w:color w:val="000000"/>
        </w:rPr>
        <w:t>consistent with our pilot study and updated systematic review. We allow</w:t>
      </w:r>
      <w:del w:id="278" w:author="Martin Gerdin Wärnberg" w:date="2025-05-28T08:52:00Z" w16du:dateUtc="2025-05-28T06:52:00Z">
        <w:r w:rsidDel="009A230D">
          <w:rPr>
            <w:rFonts w:ascii="Times New Roman" w:eastAsia="Times New Roman" w:hAnsi="Times New Roman" w:cs="Times New Roman"/>
            <w:color w:val="000000"/>
          </w:rPr>
          <w:delText>ed</w:delText>
        </w:r>
      </w:del>
      <w:r>
        <w:rPr>
          <w:rFonts w:ascii="Times New Roman" w:eastAsia="Times New Roman" w:hAnsi="Times New Roman" w:cs="Times New Roman"/>
          <w:color w:val="000000"/>
        </w:rPr>
        <w:t xml:space="preserve"> for the clustered design</w:t>
      </w:r>
      <w:r w:rsidR="00207000">
        <w:rPr>
          <w:rFonts w:ascii="Times New Roman" w:eastAsia="Times New Roman" w:hAnsi="Times New Roman" w:cs="Times New Roman"/>
          <w:color w:val="000000"/>
        </w:rPr>
        <w:t>, incorporated the one month transition period,</w:t>
      </w:r>
      <w:r>
        <w:rPr>
          <w:rFonts w:ascii="Times New Roman" w:eastAsia="Times New Roman" w:hAnsi="Times New Roman" w:cs="Times New Roman"/>
          <w:color w:val="000000"/>
        </w:rPr>
        <w:t xml:space="preserve"> and assumed</w:t>
      </w:r>
      <w:r w:rsidR="00207000">
        <w:rPr>
          <w:rFonts w:ascii="Times New Roman" w:eastAsia="Times New Roman" w:hAnsi="Times New Roman" w:cs="Times New Roman"/>
          <w:color w:val="000000"/>
        </w:rPr>
        <w:t xml:space="preserve">: </w:t>
      </w:r>
      <w:r w:rsidR="00A17FAA">
        <w:rPr>
          <w:rFonts w:ascii="Times New Roman" w:eastAsia="Times New Roman" w:hAnsi="Times New Roman" w:cs="Times New Roman"/>
          <w:color w:val="000000"/>
        </w:rPr>
        <w:t xml:space="preserve">a discrete time decay correlation structure, </w:t>
      </w:r>
      <w:r>
        <w:rPr>
          <w:rFonts w:ascii="Times New Roman" w:eastAsia="Times New Roman" w:hAnsi="Times New Roman" w:cs="Times New Roman"/>
          <w:color w:val="000000"/>
        </w:rPr>
        <w:t>an ICC of 0.02</w:t>
      </w:r>
      <w:r w:rsidR="00207000">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but considered sensitivity across the </w:t>
      </w:r>
      <w:del w:id="279" w:author="Martin Gerdin Wärnberg" w:date="2025-05-28T08:52:00Z" w16du:dateUtc="2025-05-28T06:52:00Z">
        <w:r w:rsidDel="009A230D">
          <w:rPr>
            <w:rFonts w:ascii="Times New Roman" w:eastAsia="Times New Roman" w:hAnsi="Times New Roman" w:cs="Times New Roman"/>
            <w:color w:val="000000"/>
          </w:rPr>
          <w:delText xml:space="preserve">range </w:delText>
        </w:r>
      </w:del>
      <w:r>
        <w:rPr>
          <w:rFonts w:ascii="Times New Roman" w:eastAsia="Times New Roman" w:hAnsi="Times New Roman" w:cs="Times New Roman"/>
          <w:color w:val="000000"/>
        </w:rPr>
        <w:t>0.01-0.05</w:t>
      </w:r>
      <w:ins w:id="280" w:author="Martin Gerdin Wärnberg" w:date="2025-05-28T08:52:00Z" w16du:dateUtc="2025-05-28T06:52:00Z">
        <w:r w:rsidR="009A230D">
          <w:rPr>
            <w:rFonts w:ascii="Times New Roman" w:eastAsia="Times New Roman" w:hAnsi="Times New Roman" w:cs="Times New Roman"/>
            <w:color w:val="000000"/>
          </w:rPr>
          <w:t xml:space="preserve"> range</w:t>
        </w:r>
      </w:ins>
      <w:r w:rsidR="00207000">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and a CAC of 0.9</w:t>
      </w:r>
      <w:r w:rsidR="00207000">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but considered sensitivity across the </w:t>
      </w:r>
      <w:del w:id="281" w:author="Martin Gerdin Wärnberg" w:date="2025-05-28T08:52:00Z" w16du:dateUtc="2025-05-28T06:52:00Z">
        <w:r w:rsidDel="009A230D">
          <w:rPr>
            <w:rFonts w:ascii="Times New Roman" w:eastAsia="Times New Roman" w:hAnsi="Times New Roman" w:cs="Times New Roman"/>
            <w:color w:val="000000"/>
          </w:rPr>
          <w:delText xml:space="preserve">range </w:delText>
        </w:r>
      </w:del>
      <w:r>
        <w:rPr>
          <w:rFonts w:ascii="Times New Roman" w:eastAsia="Times New Roman" w:hAnsi="Times New Roman" w:cs="Times New Roman"/>
          <w:color w:val="000000"/>
        </w:rPr>
        <w:t>0.8-1.0</w:t>
      </w:r>
      <w:ins w:id="282" w:author="Martin Gerdin Wärnberg" w:date="2025-05-28T08:52:00Z" w16du:dateUtc="2025-05-28T06:52:00Z">
        <w:r w:rsidR="009A230D">
          <w:rPr>
            <w:rFonts w:ascii="Times New Roman" w:eastAsia="Times New Roman" w:hAnsi="Times New Roman" w:cs="Times New Roman"/>
            <w:color w:val="000000"/>
          </w:rPr>
          <w:t xml:space="preserve"> range</w:t>
        </w:r>
      </w:ins>
      <w:r w:rsidR="00207000">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based on our pilot study and current guidance </w:t>
      </w:r>
      <w:r w:rsidR="001B1D96">
        <w:rPr>
          <w:rFonts w:ascii="Times New Roman" w:eastAsia="Times New Roman" w:hAnsi="Times New Roman" w:cs="Times New Roman"/>
          <w:color w:val="000000"/>
        </w:rPr>
        <w:fldChar w:fldCharType="begin"/>
      </w:r>
      <w:r w:rsidR="00207000">
        <w:rPr>
          <w:rFonts w:ascii="Times New Roman" w:eastAsia="Times New Roman" w:hAnsi="Times New Roman" w:cs="Times New Roman"/>
          <w:color w:val="000000"/>
        </w:rPr>
        <w:instrText xml:space="preserve"> ADDIN ZOTERO_ITEM CSL_CITATION {"citationID":"tt8AGUlB","properties":{"formattedCitation":"(38\\uc0\\u8211{}41)","plainCitation":"(38–41)","noteIndex":0},"citationItems":[{"id":28,"uris":["http://zotero.org/users/6304864/items/7RQGHFXG"],"itemData":{"id":28,"type":"article-journal","container-title":"Clinical Trials","DOI":"10.1191/1740774505cn071oa","ISSN":"1740-7753","issue":"2","note":"publisher: SAGE Publications","page":"99–107","title":"Determinants of the intracluster correlation coefficient in cluster randomized trials: the case of implementation research","volume":"2","author":[{"family":"Campbell","given":"Marion K"},{"family":"Fayers","given":"Peter M"},{"family":"Grimshaw","given":"Jeremy M"}],"issued":{"date-parts":[["2005",4]]}}},{"id":46,"uris":["http://zotero.org/users/6304864/items/TXUBN9Z8"],"itemData":{"id":46,"type":"article-journal","container-title":"Statistical Methods in Medical Research","DOI":"10.1177/0962280215588242","ISSN":"1477-0334","issue":"3","note":"publisher: SAGE Publications","page":"1039–1056","title":"How big should the pilot study for my cluster randomised trial be?","volume":"25","author":[{"family":"Eldridge","given":"Sandra M"},{"family":"Costelloe","given":"Ceire E"},{"family":"Kahan","given":"Brennan C"},{"family":"Lancaster","given":"Gillian A"},{"family":"Kerry","given":"Sally M"}],"issued":{"date-parts":[["2015",6]]}}},{"id":114,"uris":["http://zotero.org/users/6304864/items/3Z8TNF78"],"itemData":{"id":114,"type":"article-journal","container-title":"Trials","DOI":"10.1186/s13063-016-1532-9","ISSN":"1745-6215","issue":"1","note":"publisher: Springer Science and Business Media LLC","title":"Intra-cluster and inter-period correlation coefficients for cross-sectional cluster randomised controlled trials for type-2 diabetes in UK primary care","URL":"http://dx.doi.org/10.1186/s13063-016-1532-9","volume":"17","author":[{"family":"Martin","given":"James"},{"family":"Girling","given":"Alan"},{"family":"Nirantharakumar","given":"Krishnarajah"},{"family":"Ryan","given":"Ronan"},{"family":"Marshall","given":"Tom"},{"family":"Hemming","given":"Karla"}],"issued":{"date-parts":[["2016",8]]}}},{"id":102,"uris":["http://zotero.org/users/6304864/items/5IVEL7JT"],"itemData":{"id":102,"type":"article-journal","container-title":"Clinical Trials","DOI":"10.1177/17407745211020852","ISSN":"1740-7753","issue":"5","note":"publisher: SAGE Publications","page":"529–540","title":"Intra-cluster correlations from the CLustered OUtcome Dataset bank to inform the design of longitudinal cluster trials","volume":"18","author":[{"family":"Korevaar","given":"Elizabeth"},{"family":"Kasza","given":"Jessica"},{"family":"Taljaard","given":"Monica"},{"family":"Hemming","given":"Karla"},{"family":"Haines","given":"Terry"},{"family":"Turner","given":"Elizabeth L"},{"family":"Thompson","given":"Jennifer A"},{"family":"Hughes","given":"James P"},{"family":"Forbes","given":"Andrew B"}],"issued":{"date-parts":[["2021",6]]}}}],"schema":"https://github.com/citation-style-language/schema/raw/master/csl-citation.json"} </w:instrText>
      </w:r>
      <w:r w:rsidR="001B1D96">
        <w:rPr>
          <w:rFonts w:ascii="Times New Roman" w:eastAsia="Times New Roman" w:hAnsi="Times New Roman" w:cs="Times New Roman"/>
          <w:color w:val="000000"/>
        </w:rPr>
        <w:fldChar w:fldCharType="separate"/>
      </w:r>
      <w:r w:rsidR="00207000" w:rsidRPr="00207000">
        <w:rPr>
          <w:rFonts w:ascii="Times New Roman" w:eastAsia="Times New Roman" w:hAnsi="Times New Roman" w:cs="Times New Roman"/>
          <w:color w:val="000000"/>
          <w:lang w:val="en-GB"/>
        </w:rPr>
        <w:t>(38–41)</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xml:space="preserve">. We included the CAC to allow for variation in clustering over time. We assume that each cluster will contribute approximately 12 observations per month to the analysis, </w:t>
      </w:r>
      <w:r w:rsidR="0063578A">
        <w:rPr>
          <w:rFonts w:ascii="Times New Roman" w:eastAsia="Times New Roman" w:hAnsi="Times New Roman" w:cs="Times New Roman"/>
          <w:color w:val="000000"/>
        </w:rPr>
        <w:t>but allowed for substantial variations in cluster sizes</w:t>
      </w:r>
      <w:r w:rsidR="0063578A">
        <w:rPr>
          <w:rFonts w:ascii="Times New Roman" w:eastAsia="Times New Roman" w:hAnsi="Times New Roman" w:cs="Times New Roman"/>
          <w:color w:val="000000"/>
        </w:rPr>
        <w:t xml:space="preserve">, </w:t>
      </w:r>
      <w:del w:id="283" w:author="Martin Gerdin Wärnberg" w:date="2025-05-28T08:53:00Z" w16du:dateUtc="2025-05-28T06:53:00Z">
        <w:r w:rsidDel="009A230D">
          <w:rPr>
            <w:rFonts w:ascii="Times New Roman" w:eastAsia="Times New Roman" w:hAnsi="Times New Roman" w:cs="Times New Roman"/>
            <w:color w:val="000000"/>
          </w:rPr>
          <w:delText xml:space="preserve">based </w:delText>
        </w:r>
      </w:del>
      <w:ins w:id="284" w:author="Martin Gerdin Wärnberg" w:date="2025-05-28T08:53:00Z" w16du:dateUtc="2025-05-28T06:53:00Z">
        <w:r w:rsidR="009A230D">
          <w:rPr>
            <w:rFonts w:ascii="Times New Roman" w:eastAsia="Times New Roman" w:hAnsi="Times New Roman" w:cs="Times New Roman"/>
            <w:color w:val="000000"/>
          </w:rPr>
          <w:t>on the basis of</w:t>
        </w:r>
        <w:r w:rsidR="009A230D">
          <w:rPr>
            <w:rFonts w:ascii="Times New Roman" w:eastAsia="Times New Roman" w:hAnsi="Times New Roman" w:cs="Times New Roman"/>
            <w:color w:val="000000"/>
          </w:rPr>
          <w:t xml:space="preserve"> </w:t>
        </w:r>
      </w:ins>
      <w:del w:id="285" w:author="Martin Gerdin Wärnberg" w:date="2025-05-28T08:53:00Z" w16du:dateUtc="2025-05-28T06:53:00Z">
        <w:r w:rsidDel="009A230D">
          <w:rPr>
            <w:rFonts w:ascii="Times New Roman" w:eastAsia="Times New Roman" w:hAnsi="Times New Roman" w:cs="Times New Roman"/>
            <w:color w:val="000000"/>
          </w:rPr>
          <w:delText xml:space="preserve">on </w:delText>
        </w:r>
      </w:del>
      <w:r>
        <w:rPr>
          <w:rFonts w:ascii="Times New Roman" w:eastAsia="Times New Roman" w:hAnsi="Times New Roman" w:cs="Times New Roman"/>
          <w:color w:val="000000"/>
        </w:rPr>
        <w:t>our previous work.</w:t>
      </w:r>
    </w:p>
    <w:p w14:paraId="0000010E" w14:textId="77777777" w:rsidR="00CE4CB3" w:rsidRDefault="00CE4CB3"/>
    <w:p w14:paraId="0000010F" w14:textId="77777777" w:rsidR="00CE4CB3" w:rsidRDefault="00391F2E">
      <w:pPr>
        <w:rPr>
          <w:rFonts w:ascii="Times New Roman" w:eastAsia="Times New Roman" w:hAnsi="Times New Roman" w:cs="Times New Roman"/>
          <w:color w:val="000000"/>
        </w:rPr>
      </w:pPr>
      <w:r>
        <w:rPr>
          <w:noProof/>
        </w:rPr>
        <w:drawing>
          <wp:inline distT="0" distB="0" distL="0" distR="0" wp14:anchorId="42A1E494" wp14:editId="57CAEC8A">
            <wp:extent cx="5200650" cy="2333625"/>
            <wp:effectExtent l="0" t="0" r="0" b="0"/>
            <wp:docPr id="9134076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200650" cy="2333625"/>
                    </a:xfrm>
                    <a:prstGeom prst="rect">
                      <a:avLst/>
                    </a:prstGeom>
                    <a:ln/>
                  </pic:spPr>
                </pic:pic>
              </a:graphicData>
            </a:graphic>
          </wp:inline>
        </w:drawing>
      </w:r>
    </w:p>
    <w:p w14:paraId="00000110" w14:textId="7EE7FCDB" w:rsidR="00CE4CB3" w:rsidRDefault="00391F2E">
      <w:pPr>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Figure </w:t>
      </w:r>
      <w:r w:rsidR="00892A39">
        <w:rPr>
          <w:rFonts w:ascii="Times New Roman" w:eastAsia="Times New Roman" w:hAnsi="Times New Roman" w:cs="Times New Roman"/>
          <w:b/>
          <w:color w:val="000000"/>
          <w:sz w:val="20"/>
          <w:szCs w:val="20"/>
        </w:rPr>
        <w:t>3</w:t>
      </w:r>
      <w:r>
        <w:rPr>
          <w:rFonts w:ascii="Times New Roman" w:eastAsia="Times New Roman" w:hAnsi="Times New Roman" w:cs="Times New Roman"/>
          <w:b/>
          <w:color w:val="000000"/>
          <w:sz w:val="20"/>
          <w:szCs w:val="20"/>
        </w:rPr>
        <w:t>:</w:t>
      </w:r>
      <w:r>
        <w:rPr>
          <w:rFonts w:ascii="Times New Roman" w:eastAsia="Times New Roman" w:hAnsi="Times New Roman" w:cs="Times New Roman"/>
          <w:color w:val="000000"/>
          <w:sz w:val="20"/>
          <w:szCs w:val="20"/>
        </w:rPr>
        <w:t xml:space="preserve"> Power curves for different combinations of cluster autocorrelations (CAC</w:t>
      </w:r>
      <w:ins w:id="286" w:author="Martin Gerdin Wärnberg" w:date="2025-05-28T08:53:00Z" w16du:dateUtc="2025-05-28T06:53:00Z">
        <w:r w:rsidR="009A230D">
          <w:rPr>
            <w:rFonts w:ascii="Times New Roman" w:eastAsia="Times New Roman" w:hAnsi="Times New Roman" w:cs="Times New Roman"/>
            <w:color w:val="000000"/>
            <w:sz w:val="20"/>
            <w:szCs w:val="20"/>
          </w:rPr>
          <w:t>s</w:t>
        </w:r>
      </w:ins>
      <w:r>
        <w:rPr>
          <w:rFonts w:ascii="Times New Roman" w:eastAsia="Times New Roman" w:hAnsi="Times New Roman" w:cs="Times New Roman"/>
          <w:color w:val="000000"/>
          <w:sz w:val="20"/>
          <w:szCs w:val="20"/>
        </w:rPr>
        <w:t>) and intra-cluster correlations (ICC</w:t>
      </w:r>
      <w:ins w:id="287" w:author="Martin Gerdin Wärnberg" w:date="2025-05-28T08:53:00Z" w16du:dateUtc="2025-05-28T06:53:00Z">
        <w:r w:rsidR="009A230D">
          <w:rPr>
            <w:rFonts w:ascii="Times New Roman" w:eastAsia="Times New Roman" w:hAnsi="Times New Roman" w:cs="Times New Roman"/>
            <w:color w:val="000000"/>
            <w:sz w:val="20"/>
            <w:szCs w:val="20"/>
          </w:rPr>
          <w:t>s</w:t>
        </w:r>
      </w:ins>
      <w:r>
        <w:rPr>
          <w:rFonts w:ascii="Times New Roman" w:eastAsia="Times New Roman" w:hAnsi="Times New Roman" w:cs="Times New Roman"/>
          <w:color w:val="000000"/>
          <w:sz w:val="20"/>
          <w:szCs w:val="20"/>
        </w:rPr>
        <w:t xml:space="preserve">). A) </w:t>
      </w:r>
      <w:del w:id="288" w:author="Martin Gerdin Wärnberg" w:date="2025-05-28T08:53:00Z" w16du:dateUtc="2025-05-28T06:53:00Z">
        <w:r w:rsidDel="009A230D">
          <w:rPr>
            <w:rFonts w:ascii="Times New Roman" w:eastAsia="Times New Roman" w:hAnsi="Times New Roman" w:cs="Times New Roman"/>
            <w:color w:val="000000"/>
            <w:sz w:val="20"/>
            <w:szCs w:val="20"/>
          </w:rPr>
          <w:delText>Shows p</w:delText>
        </w:r>
      </w:del>
      <w:ins w:id="289" w:author="Martin Gerdin Wärnberg" w:date="2025-05-28T08:53:00Z" w16du:dateUtc="2025-05-28T06:53:00Z">
        <w:r w:rsidR="009A230D">
          <w:rPr>
            <w:rFonts w:ascii="Times New Roman" w:eastAsia="Times New Roman" w:hAnsi="Times New Roman" w:cs="Times New Roman"/>
            <w:color w:val="000000"/>
            <w:sz w:val="20"/>
            <w:szCs w:val="20"/>
          </w:rPr>
          <w:t>P</w:t>
        </w:r>
      </w:ins>
      <w:r>
        <w:rPr>
          <w:rFonts w:ascii="Times New Roman" w:eastAsia="Times New Roman" w:hAnsi="Times New Roman" w:cs="Times New Roman"/>
          <w:color w:val="000000"/>
          <w:sz w:val="20"/>
          <w:szCs w:val="20"/>
        </w:rPr>
        <w:t xml:space="preserve">ower curves assuming a reduction in the primary outcome of in-hospital mortality within 30 days from 20% under standard care to 15% after ATLS® training. B) </w:t>
      </w:r>
      <w:del w:id="290" w:author="Martin Gerdin Wärnberg" w:date="2025-05-28T08:53:00Z" w16du:dateUtc="2025-05-28T06:53:00Z">
        <w:r w:rsidDel="009A230D">
          <w:rPr>
            <w:rFonts w:ascii="Times New Roman" w:eastAsia="Times New Roman" w:hAnsi="Times New Roman" w:cs="Times New Roman"/>
            <w:color w:val="000000"/>
            <w:sz w:val="20"/>
            <w:szCs w:val="20"/>
          </w:rPr>
          <w:delText>Shows p</w:delText>
        </w:r>
      </w:del>
      <w:ins w:id="291" w:author="Martin Gerdin Wärnberg" w:date="2025-05-28T08:53:00Z" w16du:dateUtc="2025-05-28T06:53:00Z">
        <w:r w:rsidR="009A230D">
          <w:rPr>
            <w:rFonts w:ascii="Times New Roman" w:eastAsia="Times New Roman" w:hAnsi="Times New Roman" w:cs="Times New Roman"/>
            <w:color w:val="000000"/>
            <w:sz w:val="20"/>
            <w:szCs w:val="20"/>
          </w:rPr>
          <w:t>P</w:t>
        </w:r>
      </w:ins>
      <w:r>
        <w:rPr>
          <w:rFonts w:ascii="Times New Roman" w:eastAsia="Times New Roman" w:hAnsi="Times New Roman" w:cs="Times New Roman"/>
          <w:color w:val="000000"/>
          <w:sz w:val="20"/>
          <w:szCs w:val="20"/>
        </w:rPr>
        <w:t xml:space="preserve">ower curves assuming a reduction in the primary outcome from 10% under standard care to 7.5% after ATLS® training. Under this scenario, we would need to increase the sample size per month to </w:t>
      </w:r>
      <w:del w:id="292" w:author="Martin Gerdin Wärnberg" w:date="2025-05-28T08:53:00Z" w16du:dateUtc="2025-05-28T06:53:00Z">
        <w:r w:rsidDel="009A230D">
          <w:rPr>
            <w:rFonts w:ascii="Times New Roman" w:eastAsia="Times New Roman" w:hAnsi="Times New Roman" w:cs="Times New Roman"/>
            <w:color w:val="000000"/>
            <w:sz w:val="20"/>
            <w:szCs w:val="20"/>
          </w:rPr>
          <w:delText xml:space="preserve">around </w:delText>
        </w:r>
      </w:del>
      <w:ins w:id="293" w:author="Martin Gerdin Wärnberg" w:date="2025-05-28T08:53:00Z" w16du:dateUtc="2025-05-28T06:53:00Z">
        <w:r w:rsidR="009A230D">
          <w:rPr>
            <w:rFonts w:ascii="Times New Roman" w:eastAsia="Times New Roman" w:hAnsi="Times New Roman" w:cs="Times New Roman"/>
            <w:color w:val="000000"/>
            <w:sz w:val="20"/>
            <w:szCs w:val="20"/>
          </w:rPr>
          <w:t>approx</w:t>
        </w:r>
      </w:ins>
      <w:ins w:id="294" w:author="Martin Gerdin Wärnberg" w:date="2025-05-28T08:54:00Z" w16du:dateUtc="2025-05-28T06:54:00Z">
        <w:r w:rsidR="009A230D">
          <w:rPr>
            <w:rFonts w:ascii="Times New Roman" w:eastAsia="Times New Roman" w:hAnsi="Times New Roman" w:cs="Times New Roman"/>
            <w:color w:val="000000"/>
            <w:sz w:val="20"/>
            <w:szCs w:val="20"/>
          </w:rPr>
          <w:t>imately</w:t>
        </w:r>
      </w:ins>
      <w:ins w:id="295" w:author="Martin Gerdin Wärnberg" w:date="2025-05-28T08:53:00Z" w16du:dateUtc="2025-05-28T06:53:00Z">
        <w:r w:rsidR="009A230D">
          <w:rPr>
            <w:rFonts w:ascii="Times New Roman" w:eastAsia="Times New Roman" w:hAnsi="Times New Roman" w:cs="Times New Roman"/>
            <w:color w:val="000000"/>
            <w:sz w:val="20"/>
            <w:szCs w:val="20"/>
          </w:rPr>
          <w:t xml:space="preserve"> </w:t>
        </w:r>
      </w:ins>
      <w:r>
        <w:rPr>
          <w:rFonts w:ascii="Times New Roman" w:eastAsia="Times New Roman" w:hAnsi="Times New Roman" w:cs="Times New Roman"/>
          <w:color w:val="000000"/>
          <w:sz w:val="20"/>
          <w:szCs w:val="20"/>
        </w:rPr>
        <w:t>30 observations to achieve 90% power under most combinations of CAC</w:t>
      </w:r>
      <w:ins w:id="296" w:author="Martin Gerdin Wärnberg" w:date="2025-05-28T08:54:00Z" w16du:dateUtc="2025-05-28T06:54:00Z">
        <w:r w:rsidR="009A230D">
          <w:rPr>
            <w:rFonts w:ascii="Times New Roman" w:eastAsia="Times New Roman" w:hAnsi="Times New Roman" w:cs="Times New Roman"/>
            <w:color w:val="000000"/>
            <w:sz w:val="20"/>
            <w:szCs w:val="20"/>
          </w:rPr>
          <w:t>s</w:t>
        </w:r>
      </w:ins>
      <w:r>
        <w:rPr>
          <w:rFonts w:ascii="Times New Roman" w:eastAsia="Times New Roman" w:hAnsi="Times New Roman" w:cs="Times New Roman"/>
          <w:color w:val="000000"/>
          <w:sz w:val="20"/>
          <w:szCs w:val="20"/>
        </w:rPr>
        <w:t xml:space="preserve"> and ICC</w:t>
      </w:r>
      <w:ins w:id="297" w:author="Martin Gerdin Wärnberg" w:date="2025-05-28T08:54:00Z" w16du:dateUtc="2025-05-28T06:54:00Z">
        <w:r w:rsidR="009A230D">
          <w:rPr>
            <w:rFonts w:ascii="Times New Roman" w:eastAsia="Times New Roman" w:hAnsi="Times New Roman" w:cs="Times New Roman"/>
            <w:color w:val="000000"/>
            <w:sz w:val="20"/>
            <w:szCs w:val="20"/>
          </w:rPr>
          <w:t>s</w:t>
        </w:r>
      </w:ins>
      <w:r>
        <w:rPr>
          <w:rFonts w:ascii="Times New Roman" w:eastAsia="Times New Roman" w:hAnsi="Times New Roman" w:cs="Times New Roman"/>
          <w:color w:val="000000"/>
          <w:sz w:val="20"/>
          <w:szCs w:val="20"/>
        </w:rPr>
        <w:t>.</w:t>
      </w:r>
    </w:p>
    <w:p w14:paraId="00000111" w14:textId="77777777" w:rsidR="00CE4CB3" w:rsidRDefault="00CE4CB3">
      <w:pPr>
        <w:rPr>
          <w:rFonts w:ascii="Times New Roman" w:eastAsia="Times New Roman" w:hAnsi="Times New Roman" w:cs="Times New Roman"/>
          <w:color w:val="000000"/>
        </w:rPr>
      </w:pPr>
    </w:p>
    <w:p w14:paraId="61735609" w14:textId="77777777" w:rsidR="00AB5AAB" w:rsidRPr="00AB5AAB" w:rsidRDefault="00AB5AAB" w:rsidP="00AB5AAB">
      <w:pPr>
        <w:pStyle w:val="Heading2"/>
        <w:rPr>
          <w:lang w:val="en-SE"/>
        </w:rPr>
      </w:pPr>
      <w:r w:rsidRPr="00AB5AAB">
        <w:rPr>
          <w:lang w:val="en-SE"/>
        </w:rPr>
        <w:t>Nested staircase design and secondary outcomes</w:t>
      </w:r>
    </w:p>
    <w:p w14:paraId="52B041C0" w14:textId="2A686B77" w:rsidR="00AB5AAB" w:rsidRPr="00AB5AAB" w:rsidRDefault="00AB5AAB">
      <w:pPr>
        <w:rPr>
          <w:rFonts w:ascii="Times New Roman" w:eastAsia="Times New Roman" w:hAnsi="Times New Roman" w:cs="Times New Roman"/>
          <w:color w:val="000000"/>
          <w:lang w:val="en-SE"/>
        </w:rPr>
      </w:pPr>
      <w:r w:rsidRPr="00AB5AAB">
        <w:rPr>
          <w:rFonts w:ascii="Times New Roman" w:eastAsia="Times New Roman" w:hAnsi="Times New Roman" w:cs="Times New Roman"/>
          <w:color w:val="000000"/>
          <w:lang w:val="en-SE"/>
        </w:rPr>
        <w:t xml:space="preserve">The secondary outcomes that will be measured using the nested staircase design are adherence to ATLS® principles during initial patient resuscitation, quality of life, and disability. </w:t>
      </w:r>
      <w:r w:rsidR="00631080">
        <w:rPr>
          <w:rFonts w:ascii="Times New Roman" w:eastAsia="Times New Roman" w:hAnsi="Times New Roman" w:cs="Times New Roman"/>
          <w:color w:val="000000"/>
          <w:lang w:val="en-SE"/>
        </w:rPr>
        <w:t xml:space="preserve">We will not include </w:t>
      </w:r>
      <w:r w:rsidR="00631080">
        <w:rPr>
          <w:rFonts w:ascii="Times New Roman" w:eastAsia="Times New Roman" w:hAnsi="Times New Roman" w:cs="Times New Roman"/>
          <w:color w:val="000000"/>
          <w:lang w:val="en-SE"/>
        </w:rPr>
        <w:lastRenderedPageBreak/>
        <w:t xml:space="preserve">any multiplicity adjustment as these are intended to be hypothesis driving only. </w:t>
      </w:r>
      <w:r w:rsidRPr="00AB5AAB">
        <w:rPr>
          <w:rFonts w:ascii="Times New Roman" w:eastAsia="Times New Roman" w:hAnsi="Times New Roman" w:cs="Times New Roman"/>
          <w:color w:val="000000"/>
          <w:lang w:val="en-SE"/>
        </w:rPr>
        <w:t>The expected</w:t>
      </w:r>
      <w:ins w:id="298" w:author="Martin Gerdin Wärnberg" w:date="2025-05-28T08:54:00Z" w16du:dateUtc="2025-05-28T06:54:00Z">
        <w:r w:rsidR="009A230D">
          <w:rPr>
            <w:rFonts w:ascii="Times New Roman" w:eastAsia="Times New Roman" w:hAnsi="Times New Roman" w:cs="Times New Roman"/>
            <w:color w:val="000000"/>
            <w:lang w:val="en-SE"/>
          </w:rPr>
          <w:t>s</w:t>
        </w:r>
      </w:ins>
      <w:r w:rsidRPr="00AB5AAB">
        <w:rPr>
          <w:rFonts w:ascii="Times New Roman" w:eastAsia="Times New Roman" w:hAnsi="Times New Roman" w:cs="Times New Roman"/>
          <w:color w:val="000000"/>
          <w:lang w:val="en-SE"/>
        </w:rPr>
        <w:t xml:space="preserve"> effect of the intervention on each of these outcomes are an improvement in adherence from 50% during standard care to 70% after training </w:t>
      </w:r>
      <w:r w:rsidR="001B1D96">
        <w:rPr>
          <w:rFonts w:ascii="Times New Roman" w:eastAsia="Times New Roman" w:hAnsi="Times New Roman" w:cs="Times New Roman"/>
          <w:color w:val="000000"/>
          <w:lang w:val="en-SE"/>
        </w:rPr>
        <w:fldChar w:fldCharType="begin"/>
      </w:r>
      <w:r w:rsidR="00207000">
        <w:rPr>
          <w:rFonts w:ascii="Times New Roman" w:eastAsia="Times New Roman" w:hAnsi="Times New Roman" w:cs="Times New Roman"/>
          <w:color w:val="000000"/>
          <w:lang w:val="en-SE"/>
        </w:rPr>
        <w:instrText xml:space="preserve"> ADDIN ZOTERO_ITEM CSL_CITATION {"citationID":"tMzDupkY","properties":{"formattedCitation":"(42)","plainCitation":"(42)","noteIndex":0},"citationItems":[{"id":1513,"uris":["http://zotero.org/users/6304864/items/JEQX699V"],"itemData":{"id":1513,"type":"article-journal","abstract":"Background Trauma contributes more than ten percent of the global burden of disease. Initial assessment and resuscitation of trauma patients often requires rapid diagnosis and management of multiple concurrent complex conditions, and errors are common. We investigated whether implementing a trauma care checklist would improve care for injured patients in low-, middle-, and high-income countries.\nMethods From 2010 to 2012, the impact of the World Health Organization (WHO) Trauma Care Checklist program was assessed in 11 hospitals using a stepped wedge pre- and post-intervention comparison with randomly assigned intervention start dates. Study sites represented nine countries with diverse economic and geographic contexts. Primary end points were adherence to process of care measures; secondary data on morbidity and mortality were also collected. Multilevel logistic regression models examined differences in measures pre- versus post-intervention, accounting for patient age, gender, injury severity, and center-speciﬁc variability.\nResults Data were collected on 1641 patients before and 1781 after program implementation. Patient age (mean 34 ± 18 vs. 34 ± 18), sex (21 vs. 22 % female), and the proportion of patients with injury severity scores (ISS) C 25 (10 vs. 10 %) were similar before and after checklist implementation (p [ 0.05). Improvement was found for 18 of 19 process measures, including greater odds of having abdominal examination (OR 3.26), chest auscultation (OR 2.68), and distal pulse examination (OR 2.33) (all p \\ 0.05). These changes were robust to several sensitivity analyses.\nConclusions Implementation of the WHO Trauma Care Checklist was associated with substantial improvements in patient care process measures among a cohort of patients in diverse settings.","container-title":"World Journal of Surgery","DOI":"10.1007/s00268-016-3759-8","ISSN":"0364-2313, 1432-2323","issue":"4","journalAbbreviation":"World J Surg","language":"en","page":"954-962","source":"DOI.org (Crossref)","title":"Implementation of the World Health Organization Trauma Care Checklist Program in 11 Centers Across Multiple Economic Strata: Effect on Care Process Measures","title-short":"Implementation of the World Health Organization Trauma Care Checklist Program in 11 Centers Across Multiple Economic Strata","volume":"41","author":[{"family":"Lashoher","given":"Angela"},{"family":"Schneider","given":"Eric B."},{"family":"Juillard","given":"Catherine"},{"family":"Stevens","given":"Kent"},{"family":"Colantuoni","given":"Elizabeth"},{"family":"Berry","given":"William R."},{"family":"Bloem","given":"Christina"},{"family":"Chadbunchachai","given":"Witaya"},{"family":"Dharap","given":"Satish"},{"family":"Dy","given":"Sydney M."},{"family":"Dziekan","given":"Gerald"},{"family":"Gruen","given":"Russell L."},{"family":"Henry","given":"Jaymie A."},{"family":"Huwer","given":"Christina"},{"family":"Joshipura","given":"Manjul"},{"family":"Kelley","given":"Edward"},{"family":"Krug","given":"Etienne"},{"family":"Kumar","given":"Vineet"},{"family":"Kyamanywa","given":"Patrick"},{"family":"Mefire","given":"Alain Chichom"},{"family":"Musafir","given":"Marcos"},{"family":"Nathens","given":"Avery B."},{"family":"Ngendahayo","given":"Edouard"},{"family":"Nguyen","given":"Thai Son"},{"family":"Roy","given":"Nobhojit"},{"family":"Pronovost","given":"Peter J."},{"family":"Khan","given":"Irum Qumar"},{"family":"Razzak","given":"Junaid Abdul"},{"family":"Rubiano","given":"Andrés M."},{"family":"Turner","given":"James A."},{"family":"Varghese","given":"Mathew"},{"family":"Zakirova","given":"Rimma"},{"family":"Mock","given":"Charles"}],"issued":{"date-parts":[["2017",4]]}}}],"schema":"https://github.com/citation-style-language/schema/raw/master/csl-citation.json"} </w:instrText>
      </w:r>
      <w:r w:rsidR="001B1D96">
        <w:rPr>
          <w:rFonts w:ascii="Times New Roman" w:eastAsia="Times New Roman" w:hAnsi="Times New Roman" w:cs="Times New Roman"/>
          <w:color w:val="000000"/>
          <w:lang w:val="en-SE"/>
        </w:rPr>
        <w:fldChar w:fldCharType="separate"/>
      </w:r>
      <w:r w:rsidR="00207000">
        <w:rPr>
          <w:rFonts w:ascii="Times New Roman" w:eastAsia="Times New Roman" w:hAnsi="Times New Roman" w:cs="Times New Roman"/>
          <w:noProof/>
          <w:color w:val="000000"/>
          <w:lang w:val="en-SE"/>
        </w:rPr>
        <w:t>(42)</w:t>
      </w:r>
      <w:r w:rsidR="001B1D96">
        <w:rPr>
          <w:rFonts w:ascii="Times New Roman" w:eastAsia="Times New Roman" w:hAnsi="Times New Roman" w:cs="Times New Roman"/>
          <w:color w:val="000000"/>
          <w:lang w:val="en-SE"/>
        </w:rPr>
        <w:fldChar w:fldCharType="end"/>
      </w:r>
      <w:r w:rsidR="001B1D96">
        <w:rPr>
          <w:rFonts w:ascii="Times New Roman" w:eastAsia="Times New Roman" w:hAnsi="Times New Roman" w:cs="Times New Roman"/>
          <w:color w:val="000000"/>
          <w:lang w:val="en-SE"/>
        </w:rPr>
        <w:t>,</w:t>
      </w:r>
      <w:r w:rsidRPr="00AB5AAB">
        <w:rPr>
          <w:rFonts w:ascii="Times New Roman" w:eastAsia="Times New Roman" w:hAnsi="Times New Roman" w:cs="Times New Roman"/>
          <w:color w:val="000000"/>
          <w:lang w:val="en-SE"/>
        </w:rPr>
        <w:t xml:space="preserve"> an increase in EQ5D5L health status from 70 during care to 75 after training</w:t>
      </w:r>
      <w:r w:rsidR="001B1D96">
        <w:rPr>
          <w:rFonts w:ascii="Times New Roman" w:eastAsia="Times New Roman" w:hAnsi="Times New Roman" w:cs="Times New Roman"/>
          <w:color w:val="000000"/>
          <w:lang w:val="en-SE"/>
        </w:rPr>
        <w:t xml:space="preserve"> </w:t>
      </w:r>
      <w:r w:rsidR="001B1D96">
        <w:rPr>
          <w:rFonts w:ascii="Times New Roman" w:eastAsia="Times New Roman" w:hAnsi="Times New Roman" w:cs="Times New Roman"/>
          <w:color w:val="000000"/>
          <w:lang w:val="en-SE"/>
        </w:rPr>
        <w:fldChar w:fldCharType="begin"/>
      </w:r>
      <w:r w:rsidR="00207000">
        <w:rPr>
          <w:rFonts w:ascii="Times New Roman" w:eastAsia="Times New Roman" w:hAnsi="Times New Roman" w:cs="Times New Roman"/>
          <w:color w:val="000000"/>
          <w:lang w:val="en-SE"/>
        </w:rPr>
        <w:instrText xml:space="preserve"> ADDIN ZOTERO_ITEM CSL_CITATION {"citationID":"fH1frN23","properties":{"formattedCitation":"(43)","plainCitation":"(43)","noteIndex":0},"citationItems":[{"id":2306,"uris":["http://zotero.org/users/6304864/items/XL48Y4AA"],"itemData":{"id":2306,"type":"article-journal","abstract":"Trauma accounts for around 4.4 million deaths annually and is among the leading causes of death, disproportionately affecting low- and middle-income countries. Trauma quality improvement programmes may reduce adverse patient outcomes but lack robust evidence. This study assessed the effect of implementing a trauma quality improvement programme using audit filters on health-related quality of life in adult trauma patients in urban India. We conducted a controlled interrupted time series study (ClinicalTrials.gov ID NCT03235388) across four tertiary care university hospitals. Adult (≥18 years) trauma patients, who were alive at 90 days post-admission, were included. After a 14-month observation phase, two hospitals were randomized to the intervention arm and implemented the trauma quality improvement programme, while two control hospitals did not implement any interventions. The study spanned from 2017 to 2022. Health-related quality of life was assessed 90 days post-admission using the EuroQol 5-dimensions (EQ-5D) questionnaire. The main outcome was EQ-5D health status, scaled from 0 to 100, analyzed using a difference-in-differences (DiD) approach. Descriptive analysis was performed for the five individual EQ-5D dimensions. 2307 participants were eligible for the analyses. The DiD analysis showed a statistically significant reduction in the EQ-5D health status score in the intervention arm (DiD estimate -4.07 [95% CI: -7.00; -1.15]). For the 819 patients with major trauma, there was a more pronounced, but statistically insignificant reduction (DiD estimate -4.86 [95% CI: -9.87; 0.15]). In the intervention arm, mobility, self-care, and pain/discomfort improved, while usual activities and anxiety/depression worsened. Implementing trauma quality improvement programmes using audit filters may reduce the average health-related quality of life of trauma patients if more severely injured patients survive, highlighting the importance of assessing quality of life after the implementation of such programmes and ensuring adequate rehabilitation resources to support long-term recovery.","container-title":"Injury","DOI":"10.1016/j.injury.2025.112333","ISSN":"0020-1383","journalAbbreviation":"Injury","page":"112333","source":"ScienceDirect","title":"The effect of trauma quality improvement programme implementation on quality of life among trauma patients in urban India","author":[{"family":"Kapitan","given":"Eelika"},{"family":"Berg","given":"Johanna"},{"family":"David","given":"Siddarth"},{"family":"N","given":"Mohan L"},{"family":"Felländer-Tsai","given":"Li"},{"family":"Chatterjee","given":"Shamita"},{"family":"Ekelund","given":"Ulf"},{"family":"Roy","given":"Nobhojit"},{"family":"Petzold","given":"Max"},{"family":"Von Schreeb","given":"Johan"},{"family":"Soni","given":"Kapil Dev"},{"family":"Rajan","given":"Sendhil"},{"family":"Khajanchi","given":"Monty"},{"family":"Wärnberg","given":"Martin Gerdin"}],"issued":{"date-parts":[["2025",4,15]]}}}],"schema":"https://github.com/citation-style-language/schema/raw/master/csl-citation.json"} </w:instrText>
      </w:r>
      <w:r w:rsidR="001B1D96">
        <w:rPr>
          <w:rFonts w:ascii="Times New Roman" w:eastAsia="Times New Roman" w:hAnsi="Times New Roman" w:cs="Times New Roman"/>
          <w:color w:val="000000"/>
          <w:lang w:val="en-SE"/>
        </w:rPr>
        <w:fldChar w:fldCharType="separate"/>
      </w:r>
      <w:r w:rsidR="00207000">
        <w:rPr>
          <w:rFonts w:ascii="Times New Roman" w:eastAsia="Times New Roman" w:hAnsi="Times New Roman" w:cs="Times New Roman"/>
          <w:noProof/>
          <w:color w:val="000000"/>
          <w:lang w:val="en-SE"/>
        </w:rPr>
        <w:t>(43)</w:t>
      </w:r>
      <w:r w:rsidR="001B1D96">
        <w:rPr>
          <w:rFonts w:ascii="Times New Roman" w:eastAsia="Times New Roman" w:hAnsi="Times New Roman" w:cs="Times New Roman"/>
          <w:color w:val="000000"/>
          <w:lang w:val="en-SE"/>
        </w:rPr>
        <w:fldChar w:fldCharType="end"/>
      </w:r>
      <w:r w:rsidRPr="00AB5AAB">
        <w:rPr>
          <w:rFonts w:ascii="Times New Roman" w:eastAsia="Times New Roman" w:hAnsi="Times New Roman" w:cs="Times New Roman"/>
          <w:color w:val="000000"/>
          <w:lang w:val="en-SE"/>
        </w:rPr>
        <w:t xml:space="preserve">, and </w:t>
      </w:r>
      <w:del w:id="299" w:author="Martin Gerdin Wärnberg" w:date="2025-05-28T08:54:00Z" w16du:dateUtc="2025-05-28T06:54:00Z">
        <w:r w:rsidRPr="00AB5AAB" w:rsidDel="00241260">
          <w:rPr>
            <w:rFonts w:ascii="Times New Roman" w:eastAsia="Times New Roman" w:hAnsi="Times New Roman" w:cs="Times New Roman"/>
            <w:color w:val="000000"/>
            <w:lang w:val="en-SE"/>
          </w:rPr>
          <w:delText xml:space="preserve">finally </w:delText>
        </w:r>
      </w:del>
      <w:r w:rsidRPr="00AB5AAB">
        <w:rPr>
          <w:rFonts w:ascii="Times New Roman" w:eastAsia="Times New Roman" w:hAnsi="Times New Roman" w:cs="Times New Roman"/>
          <w:color w:val="000000"/>
          <w:lang w:val="en-SE"/>
        </w:rPr>
        <w:t xml:space="preserve">a decrease in disability from a baseline value of 25 during standard care to 22.5 after training </w:t>
      </w:r>
      <w:r w:rsidR="001B1D96">
        <w:rPr>
          <w:rFonts w:ascii="Times New Roman" w:eastAsia="Times New Roman" w:hAnsi="Times New Roman" w:cs="Times New Roman"/>
          <w:color w:val="000000"/>
          <w:lang w:val="en-SE"/>
        </w:rPr>
        <w:fldChar w:fldCharType="begin"/>
      </w:r>
      <w:r w:rsidR="00207000">
        <w:rPr>
          <w:rFonts w:ascii="Times New Roman" w:eastAsia="Times New Roman" w:hAnsi="Times New Roman" w:cs="Times New Roman"/>
          <w:color w:val="000000"/>
          <w:lang w:val="en-SE"/>
        </w:rPr>
        <w:instrText xml:space="preserve"> ADDIN ZOTERO_ITEM CSL_CITATION {"citationID":"lOVrNeAX","properties":{"formattedCitation":"(44)","plainCitation":"(44)","noteIndex":0},"citationItems":[{"id":2285,"uris":["http://zotero.org/users/6304864/items/2PVDCPVI"],"itemData":{"id":2285,"type":"article-journal","abstract":"Objectives: The 12-item World Health Organization Disability Assessment Schedule 2.0 (WHODAS 2.0) provides a standardised method for measuring health and disability. This study aimed to determine its reliability, validity and responsiveness and to establish the minimum clinically important difference (MCID) in critically ill patients. Design: Prospective, multicentre cohort study. Setting: Intensive care units of six metropolitan hospitals. Participants: Adults mechanically ventilated for &gt; 24 hours. Main outcome measures: Reliability was assessed by measuring internal consistency. Construct validity was assessed by comparing WHODAS 2.0 scores at 6 months with the EuroQoL visual analogue scale (EQ VAS) and Lawton Instrumental Activities of Daily Living (IADL) scale scores. Responsiveness was evaluated by assessing change over time, effect sizes, and percentage of patients showing no change. The MCID was calculated using both anchor and distribution-based methods with triangulation of results. Main results: A baseline and 6-month WHODAS 2.0 score were available for 448 patients. The WHODAS 2.0 demonstrated good correlation between items with no evidence of item redundancy. Cronbach α coefficient was 0.91 and average split-half coefficient was 0.91. There was a moderate correlation between the WHODAS 2.0 and the EQ VAS scores (r = -0.72; P &lt; 0.001) and between the WHODAS 2.0 and the Lawton IADL scores (r = -0.66; P &lt; 0.001) at 6 months. The effect sizes for change in the WHODAS 2.0 score from baseline to 3 months and from 3 to 6 months were low. Ceiling effects were not present and floor effects were present at baseline only. The final MCID estimate was 10%. Conclusion: The 12-item WHODAS 2.0 is a reliable, valid and responsive measure of disability in critically ill patients. A change in the total WHODAS 2.0 score of 10% represents the MCID.","container-title":"Critical Care and Resuscitation","DOI":"10.51893/2021.1.OA10","ISSN":"1441-2772","issue":"1","journalAbbreviation":"Critical Care and Resuscitation","page":"103-112","source":"ScienceDirect","title":"The psychometric properties and minimal clinically important difference for disability assessment using WHODAS 2.0 in critically ill patients","volume":"23","author":[{"family":"Higgins","given":"Alisa M."},{"family":"Neto","given":"Ary Serpa"},{"family":"Bailey","given":"Michael"},{"family":"Barrett","given":"Jonathan"},{"family":"Bellomo","given":"Rinaldo"},{"family":"Cooper","given":"D. James"},{"family":"Gabbe","given":"Belinda"},{"family":"Linke","given":"Natalie"},{"family":"Myles","given":"Paul S."},{"family":"Paton","given":"Michelle"},{"family":"Philpot","given":"Steve"},{"family":"Shulman","given":"Mark"},{"family":"Young","given":"Meredith"},{"family":"Hodgson","given":"Carol L."}],"issued":{"date-parts":[["2021",3,1]]}}}],"schema":"https://github.com/citation-style-language/schema/raw/master/csl-citation.json"} </w:instrText>
      </w:r>
      <w:r w:rsidR="001B1D96">
        <w:rPr>
          <w:rFonts w:ascii="Times New Roman" w:eastAsia="Times New Roman" w:hAnsi="Times New Roman" w:cs="Times New Roman"/>
          <w:color w:val="000000"/>
          <w:lang w:val="en-SE"/>
        </w:rPr>
        <w:fldChar w:fldCharType="separate"/>
      </w:r>
      <w:r w:rsidR="00207000">
        <w:rPr>
          <w:rFonts w:ascii="Times New Roman" w:eastAsia="Times New Roman" w:hAnsi="Times New Roman" w:cs="Times New Roman"/>
          <w:noProof/>
          <w:color w:val="000000"/>
          <w:lang w:val="en-SE"/>
        </w:rPr>
        <w:t>(44)</w:t>
      </w:r>
      <w:r w:rsidR="001B1D96">
        <w:rPr>
          <w:rFonts w:ascii="Times New Roman" w:eastAsia="Times New Roman" w:hAnsi="Times New Roman" w:cs="Times New Roman"/>
          <w:color w:val="000000"/>
          <w:lang w:val="en-SE"/>
        </w:rPr>
        <w:fldChar w:fldCharType="end"/>
      </w:r>
      <w:r w:rsidR="001B1D96">
        <w:rPr>
          <w:rFonts w:ascii="Times New Roman" w:eastAsia="Times New Roman" w:hAnsi="Times New Roman" w:cs="Times New Roman"/>
          <w:color w:val="000000"/>
          <w:lang w:val="en-SE"/>
        </w:rPr>
        <w:t xml:space="preserve">. </w:t>
      </w:r>
      <w:r w:rsidRPr="00AB5AAB">
        <w:rPr>
          <w:rFonts w:ascii="Times New Roman" w:eastAsia="Times New Roman" w:hAnsi="Times New Roman" w:cs="Times New Roman"/>
          <w:color w:val="000000"/>
          <w:lang w:val="en-SE"/>
        </w:rPr>
        <w:t>For quality of life and disability, these effects correspond to standardised effect sizes, expressed as Cohen's d</w:t>
      </w:r>
      <w:del w:id="300" w:author="Martin Gerdin Wärnberg" w:date="2025-05-28T08:54:00Z" w16du:dateUtc="2025-05-28T06:54:00Z">
        <w:r w:rsidRPr="00AB5AAB" w:rsidDel="00241260">
          <w:rPr>
            <w:rFonts w:ascii="Times New Roman" w:eastAsia="Times New Roman" w:hAnsi="Times New Roman" w:cs="Times New Roman"/>
            <w:color w:val="000000"/>
            <w:lang w:val="en-SE"/>
          </w:rPr>
          <w:delText>,</w:delText>
        </w:r>
      </w:del>
      <w:r w:rsidRPr="00AB5AAB">
        <w:rPr>
          <w:rFonts w:ascii="Times New Roman" w:eastAsia="Times New Roman" w:hAnsi="Times New Roman" w:cs="Times New Roman"/>
          <w:color w:val="000000"/>
          <w:lang w:val="en-SE"/>
        </w:rPr>
        <w:t xml:space="preserve"> of 0.5. With </w:t>
      </w:r>
      <w:ins w:id="301" w:author="Martin Gerdin Wärnberg" w:date="2025-05-28T08:54:00Z" w16du:dateUtc="2025-05-28T06:54:00Z">
        <w:r w:rsidR="00241260">
          <w:rPr>
            <w:rFonts w:ascii="Times New Roman" w:eastAsia="Times New Roman" w:hAnsi="Times New Roman" w:cs="Times New Roman"/>
            <w:color w:val="000000"/>
            <w:lang w:val="en-SE"/>
          </w:rPr>
          <w:t xml:space="preserve">a total of </w:t>
        </w:r>
      </w:ins>
      <w:r w:rsidRPr="00AB5AAB">
        <w:rPr>
          <w:rFonts w:ascii="Times New Roman" w:eastAsia="Times New Roman" w:hAnsi="Times New Roman" w:cs="Times New Roman"/>
          <w:color w:val="000000"/>
          <w:lang w:val="en-SE"/>
        </w:rPr>
        <w:t>30 clusters</w:t>
      </w:r>
      <w:del w:id="302" w:author="Martin Gerdin Wärnberg" w:date="2025-05-28T08:54:00Z" w16du:dateUtc="2025-05-28T06:54:00Z">
        <w:r w:rsidRPr="00AB5AAB" w:rsidDel="00241260">
          <w:rPr>
            <w:rFonts w:ascii="Times New Roman" w:eastAsia="Times New Roman" w:hAnsi="Times New Roman" w:cs="Times New Roman"/>
            <w:color w:val="000000"/>
            <w:lang w:val="en-SE"/>
          </w:rPr>
          <w:delText xml:space="preserve"> in total</w:delText>
        </w:r>
      </w:del>
      <w:r w:rsidRPr="00AB5AAB">
        <w:rPr>
          <w:rFonts w:ascii="Times New Roman" w:eastAsia="Times New Roman" w:hAnsi="Times New Roman" w:cs="Times New Roman"/>
          <w:color w:val="000000"/>
          <w:lang w:val="en-SE"/>
        </w:rPr>
        <w:t xml:space="preserve">, six per sequence, for a discrete time decay correlation structure, with ICCs of 0.01 to 0.15 and a CAC of 0.8, there is &gt;80% power to detect </w:t>
      </w:r>
      <w:del w:id="303" w:author="Martin Gerdin Wärnberg" w:date="2025-05-28T08:55:00Z" w16du:dateUtc="2025-05-28T06:55:00Z">
        <w:r w:rsidRPr="00AB5AAB" w:rsidDel="00241260">
          <w:rPr>
            <w:rFonts w:ascii="Times New Roman" w:eastAsia="Times New Roman" w:hAnsi="Times New Roman" w:cs="Times New Roman"/>
            <w:color w:val="000000"/>
            <w:lang w:val="en-SE"/>
          </w:rPr>
          <w:delText xml:space="preserve">an </w:delText>
        </w:r>
      </w:del>
      <w:r w:rsidRPr="00AB5AAB">
        <w:rPr>
          <w:rFonts w:ascii="Times New Roman" w:eastAsia="Times New Roman" w:hAnsi="Times New Roman" w:cs="Times New Roman"/>
          <w:color w:val="000000"/>
          <w:lang w:val="en-SE"/>
        </w:rPr>
        <w:t xml:space="preserve">these effects by including four patients in each cluster in each period. </w:t>
      </w:r>
      <w:del w:id="304" w:author="Martin Gerdin Wärnberg" w:date="2025-05-28T08:55:00Z" w16du:dateUtc="2025-05-28T06:55:00Z">
        <w:r w:rsidRPr="00AB5AAB" w:rsidDel="00241260">
          <w:rPr>
            <w:rFonts w:ascii="Times New Roman" w:eastAsia="Times New Roman" w:hAnsi="Times New Roman" w:cs="Times New Roman"/>
            <w:color w:val="000000"/>
            <w:lang w:val="en-SE"/>
          </w:rPr>
          <w:delText xml:space="preserve">Accounting </w:delText>
        </w:r>
      </w:del>
      <w:ins w:id="305" w:author="Martin Gerdin Wärnberg" w:date="2025-05-28T08:55:00Z" w16du:dateUtc="2025-05-28T06:55:00Z">
        <w:r w:rsidR="00241260">
          <w:rPr>
            <w:rFonts w:ascii="Times New Roman" w:eastAsia="Times New Roman" w:hAnsi="Times New Roman" w:cs="Times New Roman"/>
            <w:color w:val="000000"/>
            <w:lang w:val="en-SE"/>
          </w:rPr>
          <w:t>To account</w:t>
        </w:r>
        <w:r w:rsidR="00241260" w:rsidRPr="00AB5AAB">
          <w:rPr>
            <w:rFonts w:ascii="Times New Roman" w:eastAsia="Times New Roman" w:hAnsi="Times New Roman" w:cs="Times New Roman"/>
            <w:color w:val="000000"/>
            <w:lang w:val="en-SE"/>
          </w:rPr>
          <w:t xml:space="preserve"> </w:t>
        </w:r>
      </w:ins>
      <w:r w:rsidRPr="00AB5AAB">
        <w:rPr>
          <w:rFonts w:ascii="Times New Roman" w:eastAsia="Times New Roman" w:hAnsi="Times New Roman" w:cs="Times New Roman"/>
          <w:color w:val="000000"/>
          <w:lang w:val="en-SE"/>
        </w:rPr>
        <w:t xml:space="preserve">for loss to follow-up, we will include at least six patients per cluster per month. These patients </w:t>
      </w:r>
      <w:del w:id="306" w:author="Martin Gerdin Wärnberg" w:date="2025-05-28T08:55:00Z" w16du:dateUtc="2025-05-28T06:55:00Z">
        <w:r w:rsidRPr="00AB5AAB" w:rsidDel="00241260">
          <w:rPr>
            <w:rFonts w:ascii="Times New Roman" w:eastAsia="Times New Roman" w:hAnsi="Times New Roman" w:cs="Times New Roman"/>
            <w:color w:val="000000"/>
            <w:lang w:val="en-SE"/>
          </w:rPr>
          <w:delText>will be</w:delText>
        </w:r>
      </w:del>
      <w:ins w:id="307" w:author="Martin Gerdin Wärnberg" w:date="2025-05-28T08:55:00Z" w16du:dateUtc="2025-05-28T06:55:00Z">
        <w:r w:rsidR="00241260">
          <w:rPr>
            <w:rFonts w:ascii="Times New Roman" w:eastAsia="Times New Roman" w:hAnsi="Times New Roman" w:cs="Times New Roman"/>
            <w:color w:val="000000"/>
            <w:lang w:val="en-SE"/>
          </w:rPr>
          <w:t>constitute</w:t>
        </w:r>
      </w:ins>
      <w:r w:rsidRPr="00AB5AAB">
        <w:rPr>
          <w:rFonts w:ascii="Times New Roman" w:eastAsia="Times New Roman" w:hAnsi="Times New Roman" w:cs="Times New Roman"/>
          <w:color w:val="000000"/>
          <w:lang w:val="en-SE"/>
        </w:rPr>
        <w:t xml:space="preserve"> a random subset of patients included during the staircase months. The random subset will be selected using simple random sampling </w:t>
      </w:r>
      <w:del w:id="308" w:author="Martin Gerdin Wärnberg" w:date="2025-05-28T08:55:00Z" w16du:dateUtc="2025-05-28T06:55:00Z">
        <w:r w:rsidRPr="00AB5AAB" w:rsidDel="00241260">
          <w:rPr>
            <w:rFonts w:ascii="Times New Roman" w:eastAsia="Times New Roman" w:hAnsi="Times New Roman" w:cs="Times New Roman"/>
            <w:color w:val="000000"/>
            <w:lang w:val="en-SE"/>
          </w:rPr>
          <w:delText xml:space="preserve">on </w:delText>
        </w:r>
      </w:del>
      <w:ins w:id="309" w:author="Martin Gerdin Wärnberg" w:date="2025-05-28T08:55:00Z" w16du:dateUtc="2025-05-28T06:55:00Z">
        <w:r w:rsidR="00241260">
          <w:rPr>
            <w:rFonts w:ascii="Times New Roman" w:eastAsia="Times New Roman" w:hAnsi="Times New Roman" w:cs="Times New Roman"/>
            <w:color w:val="000000"/>
            <w:lang w:val="en-SE"/>
          </w:rPr>
          <w:t>at</w:t>
        </w:r>
        <w:r w:rsidR="00241260" w:rsidRPr="00AB5AAB">
          <w:rPr>
            <w:rFonts w:ascii="Times New Roman" w:eastAsia="Times New Roman" w:hAnsi="Times New Roman" w:cs="Times New Roman"/>
            <w:color w:val="000000"/>
            <w:lang w:val="en-SE"/>
          </w:rPr>
          <w:t xml:space="preserve"> </w:t>
        </w:r>
      </w:ins>
      <w:r w:rsidRPr="00AB5AAB">
        <w:rPr>
          <w:rFonts w:ascii="Times New Roman" w:eastAsia="Times New Roman" w:hAnsi="Times New Roman" w:cs="Times New Roman"/>
          <w:color w:val="000000"/>
          <w:lang w:val="en-SE"/>
        </w:rPr>
        <w:t xml:space="preserve">the shift level, meaning that the timing of the clinical research coordinator's shift will be randomised to cover approximately eight hours during the morning, afternoon, or night shift. Adherence to ATLS® principles, quality of life, and disability will be measured </w:t>
      </w:r>
      <w:del w:id="310" w:author="Martin Gerdin Wärnberg" w:date="2025-05-28T08:56:00Z" w16du:dateUtc="2025-05-28T06:56:00Z">
        <w:r w:rsidRPr="00AB5AAB" w:rsidDel="00241260">
          <w:rPr>
            <w:rFonts w:ascii="Times New Roman" w:eastAsia="Times New Roman" w:hAnsi="Times New Roman" w:cs="Times New Roman"/>
            <w:color w:val="000000"/>
            <w:lang w:val="en-SE"/>
          </w:rPr>
          <w:delText xml:space="preserve">in </w:delText>
        </w:r>
      </w:del>
      <w:ins w:id="311" w:author="Martin Gerdin Wärnberg" w:date="2025-05-28T08:56:00Z" w16du:dateUtc="2025-05-28T06:56:00Z">
        <w:r w:rsidR="00241260">
          <w:rPr>
            <w:rFonts w:ascii="Times New Roman" w:eastAsia="Times New Roman" w:hAnsi="Times New Roman" w:cs="Times New Roman"/>
            <w:color w:val="000000"/>
            <w:lang w:val="en-SE"/>
          </w:rPr>
          <w:t>for</w:t>
        </w:r>
        <w:r w:rsidR="00241260" w:rsidRPr="00AB5AAB">
          <w:rPr>
            <w:rFonts w:ascii="Times New Roman" w:eastAsia="Times New Roman" w:hAnsi="Times New Roman" w:cs="Times New Roman"/>
            <w:color w:val="000000"/>
            <w:lang w:val="en-SE"/>
          </w:rPr>
          <w:t xml:space="preserve"> </w:t>
        </w:r>
      </w:ins>
      <w:r w:rsidRPr="00AB5AAB">
        <w:rPr>
          <w:rFonts w:ascii="Times New Roman" w:eastAsia="Times New Roman" w:hAnsi="Times New Roman" w:cs="Times New Roman"/>
          <w:color w:val="000000"/>
          <w:lang w:val="en-SE"/>
        </w:rPr>
        <w:t xml:space="preserve">all patients included during these shifts. In each hospital, the number of shifts that will be randomised will be determined by the volume of patients included during the months preceding the staircase months. </w:t>
      </w:r>
    </w:p>
    <w:p w14:paraId="00000112" w14:textId="77777777" w:rsidR="00CE4CB3" w:rsidRDefault="00391F2E">
      <w:pPr>
        <w:pStyle w:val="Heading1"/>
      </w:pPr>
      <w:bookmarkStart w:id="312" w:name="_heading=h.10nx9wbdf2q" w:colFirst="0" w:colLast="0"/>
      <w:bookmarkEnd w:id="312"/>
      <w:r>
        <w:t>Recruitment {15}</w:t>
      </w:r>
    </w:p>
    <w:p w14:paraId="00000113" w14:textId="31556317" w:rsidR="00CE4CB3" w:rsidDel="00241260" w:rsidRDefault="00391F2E">
      <w:pPr>
        <w:rPr>
          <w:del w:id="313" w:author="Martin Gerdin Wärnberg" w:date="2025-05-28T08:56:00Z" w16du:dateUtc="2025-05-28T06:56:00Z"/>
          <w:rFonts w:ascii="Times New Roman" w:eastAsia="Times New Roman" w:hAnsi="Times New Roman" w:cs="Times New Roman"/>
          <w:color w:val="000000"/>
        </w:rPr>
      </w:pPr>
      <w:r>
        <w:rPr>
          <w:rFonts w:ascii="Times New Roman" w:eastAsia="Times New Roman" w:hAnsi="Times New Roman" w:cs="Times New Roman"/>
          <w:color w:val="000000"/>
        </w:rPr>
        <w:t xml:space="preserve">Participant data collection will include all </w:t>
      </w:r>
      <w:del w:id="314" w:author="Martin Gerdin Wärnberg" w:date="2025-05-28T08:56:00Z" w16du:dateUtc="2025-05-28T06:56:00Z">
        <w:r w:rsidDel="00241260">
          <w:rPr>
            <w:rFonts w:ascii="Times New Roman" w:eastAsia="Times New Roman" w:hAnsi="Times New Roman" w:cs="Times New Roman"/>
            <w:color w:val="000000"/>
          </w:rPr>
          <w:delText xml:space="preserve">the </w:delText>
        </w:r>
      </w:del>
      <w:r>
        <w:rPr>
          <w:rFonts w:ascii="Times New Roman" w:eastAsia="Times New Roman" w:hAnsi="Times New Roman" w:cs="Times New Roman"/>
          <w:color w:val="000000"/>
        </w:rPr>
        <w:t xml:space="preserve">participants who meets the eligibility criteria. These </w:t>
      </w:r>
      <w:ins w:id="315" w:author="Martin Gerdin Wärnberg" w:date="2025-05-28T08:56:00Z" w16du:dateUtc="2025-05-28T06:56:00Z">
        <w:r w:rsidR="00241260">
          <w:rPr>
            <w:rFonts w:ascii="Times New Roman" w:eastAsia="Times New Roman" w:hAnsi="Times New Roman" w:cs="Times New Roman"/>
            <w:color w:val="000000"/>
          </w:rPr>
          <w:t xml:space="preserve">participants </w:t>
        </w:r>
      </w:ins>
      <w:r>
        <w:rPr>
          <w:rFonts w:ascii="Times New Roman" w:eastAsia="Times New Roman" w:hAnsi="Times New Roman" w:cs="Times New Roman"/>
          <w:color w:val="000000"/>
        </w:rPr>
        <w:t xml:space="preserve">will be adult trauma patients </w:t>
      </w:r>
      <w:del w:id="316" w:author="Martin Gerdin Wärnberg" w:date="2025-05-28T08:56:00Z" w16du:dateUtc="2025-05-28T06:56:00Z">
        <w:r w:rsidDel="00241260">
          <w:rPr>
            <w:rFonts w:ascii="Times New Roman" w:eastAsia="Times New Roman" w:hAnsi="Times New Roman" w:cs="Times New Roman"/>
            <w:color w:val="000000"/>
          </w:rPr>
          <w:delText xml:space="preserve">presenting </w:delText>
        </w:r>
      </w:del>
      <w:ins w:id="317" w:author="Martin Gerdin Wärnberg" w:date="2025-05-28T08:56:00Z" w16du:dateUtc="2025-05-28T06:56:00Z">
        <w:r w:rsidR="00241260">
          <w:rPr>
            <w:rFonts w:ascii="Times New Roman" w:eastAsia="Times New Roman" w:hAnsi="Times New Roman" w:cs="Times New Roman"/>
            <w:color w:val="000000"/>
          </w:rPr>
          <w:t>who present</w:t>
        </w:r>
        <w:r w:rsidR="00241260">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to the emergency department of a participating hospital.</w:t>
      </w:r>
      <w:ins w:id="318" w:author="Martin Gerdin Wärnberg" w:date="2025-05-28T08:56:00Z" w16du:dateUtc="2025-05-28T06:56:00Z">
        <w:r w:rsidR="00241260">
          <w:rPr>
            <w:rFonts w:ascii="Times New Roman" w:eastAsia="Times New Roman" w:hAnsi="Times New Roman" w:cs="Times New Roman"/>
            <w:color w:val="000000"/>
          </w:rPr>
          <w:t xml:space="preserve"> </w:t>
        </w:r>
      </w:ins>
    </w:p>
    <w:p w14:paraId="00000114" w14:textId="1132A92E" w:rsidR="00CE4CB3" w:rsidRDefault="00391F2E" w:rsidP="00241260">
      <w:pPr>
        <w:rPr>
          <w:rFonts w:ascii="Times New Roman" w:eastAsia="Times New Roman" w:hAnsi="Times New Roman" w:cs="Times New Roman"/>
          <w:color w:val="000000"/>
        </w:rPr>
        <w:pPrChange w:id="319" w:author="Martin Gerdin Wärnberg" w:date="2025-05-28T08:56:00Z" w16du:dateUtc="2025-05-28T06:56:00Z">
          <w:pPr>
            <w:spacing w:line="259" w:lineRule="auto"/>
          </w:pPr>
        </w:pPrChange>
      </w:pPr>
      <w:r>
        <w:rPr>
          <w:rFonts w:ascii="Times New Roman" w:eastAsia="Times New Roman" w:hAnsi="Times New Roman" w:cs="Times New Roman"/>
          <w:color w:val="000000"/>
        </w:rPr>
        <w:t xml:space="preserve">Participants cannot opt out of the intervention </w:t>
      </w:r>
      <w:del w:id="320" w:author="Martin Gerdin Wärnberg" w:date="2025-05-28T08:56:00Z" w16du:dateUtc="2025-05-28T06:56:00Z">
        <w:r w:rsidDel="00241260">
          <w:rPr>
            <w:rFonts w:ascii="Times New Roman" w:eastAsia="Times New Roman" w:hAnsi="Times New Roman" w:cs="Times New Roman"/>
            <w:color w:val="000000"/>
          </w:rPr>
          <w:delText xml:space="preserve">as </w:delText>
        </w:r>
      </w:del>
      <w:ins w:id="321" w:author="Martin Gerdin Wärnberg" w:date="2025-05-28T08:56:00Z" w16du:dateUtc="2025-05-28T06:56:00Z">
        <w:r w:rsidR="00241260">
          <w:rPr>
            <w:rFonts w:ascii="Times New Roman" w:eastAsia="Times New Roman" w:hAnsi="Times New Roman" w:cs="Times New Roman"/>
            <w:color w:val="000000"/>
          </w:rPr>
          <w:t>because it</w:t>
        </w:r>
        <w:r w:rsidR="00241260">
          <w:rPr>
            <w:rFonts w:ascii="Times New Roman" w:eastAsia="Times New Roman" w:hAnsi="Times New Roman" w:cs="Times New Roman"/>
            <w:color w:val="000000"/>
          </w:rPr>
          <w:t xml:space="preserve"> </w:t>
        </w:r>
      </w:ins>
      <w:del w:id="322" w:author="Martin Gerdin Wärnberg" w:date="2025-05-28T08:56:00Z" w16du:dateUtc="2025-05-28T06:56:00Z">
        <w:r w:rsidDel="00241260">
          <w:rPr>
            <w:rFonts w:ascii="Times New Roman" w:eastAsia="Times New Roman" w:hAnsi="Times New Roman" w:cs="Times New Roman"/>
            <w:color w:val="000000"/>
          </w:rPr>
          <w:delText xml:space="preserve">the intervention </w:delText>
        </w:r>
      </w:del>
      <w:r>
        <w:rPr>
          <w:rFonts w:ascii="Times New Roman" w:eastAsia="Times New Roman" w:hAnsi="Times New Roman" w:cs="Times New Roman"/>
          <w:color w:val="000000"/>
        </w:rPr>
        <w:t>is implemented at the cluster level</w:t>
      </w:r>
      <w:ins w:id="323" w:author="Martin Gerdin Wärnberg" w:date="2025-05-28T08:57:00Z" w16du:dateUtc="2025-05-28T06:57:00Z">
        <w:r w:rsidR="00241260">
          <w:rPr>
            <w:rFonts w:ascii="Times New Roman" w:eastAsia="Times New Roman" w:hAnsi="Times New Roman" w:cs="Times New Roman"/>
            <w:color w:val="000000"/>
          </w:rPr>
          <w:t xml:space="preserve"> and involves </w:t>
        </w:r>
      </w:ins>
      <w:del w:id="324" w:author="Martin Gerdin Wärnberg" w:date="2025-05-28T08:57:00Z" w16du:dateUtc="2025-05-28T06:57:00Z">
        <w:r w:rsidDel="00241260">
          <w:rPr>
            <w:rFonts w:ascii="Times New Roman" w:eastAsia="Times New Roman" w:hAnsi="Times New Roman" w:cs="Times New Roman"/>
            <w:color w:val="000000"/>
          </w:rPr>
          <w:delText xml:space="preserve">, involving </w:delText>
        </w:r>
      </w:del>
      <w:r>
        <w:rPr>
          <w:rFonts w:ascii="Times New Roman" w:eastAsia="Times New Roman" w:hAnsi="Times New Roman" w:cs="Times New Roman"/>
          <w:color w:val="000000"/>
        </w:rPr>
        <w:t>training physicians in ATLS</w:t>
      </w:r>
      <w:del w:id="325" w:author="Martin Gerdin Wärnberg" w:date="2025-05-28T08:57:00Z" w16du:dateUtc="2025-05-28T06:57:00Z">
        <w:r w:rsidDel="00241260">
          <w:rPr>
            <w:rFonts w:ascii="Times New Roman" w:eastAsia="Times New Roman" w:hAnsi="Times New Roman" w:cs="Times New Roman"/>
            <w:color w:val="000000"/>
          </w:rPr>
          <w:delText xml:space="preserve"> </w:delText>
        </w:r>
      </w:del>
      <w:r>
        <w:rPr>
          <w:rFonts w:ascii="Times New Roman" w:eastAsia="Times New Roman" w:hAnsi="Times New Roman" w:cs="Times New Roman"/>
          <w:color w:val="000000"/>
        </w:rPr>
        <w:t>®,</w:t>
      </w:r>
      <w:ins w:id="326" w:author="Martin Gerdin Wärnberg" w:date="2025-05-28T08:57:00Z" w16du:dateUtc="2025-05-28T06:57:00Z">
        <w:r w:rsidR="00241260">
          <w:rPr>
            <w:rFonts w:ascii="Times New Roman" w:eastAsia="Times New Roman" w:hAnsi="Times New Roman" w:cs="Times New Roman"/>
            <w:color w:val="000000"/>
          </w:rPr>
          <w:t xml:space="preserve"> and</w:t>
        </w:r>
      </w:ins>
      <w:r>
        <w:rPr>
          <w:rFonts w:ascii="Times New Roman" w:eastAsia="Times New Roman" w:hAnsi="Times New Roman" w:cs="Times New Roman"/>
          <w:color w:val="000000"/>
        </w:rPr>
        <w:t xml:space="preserve"> it is unreasonable to expect these physicians to temporarily disregard their training. However, </w:t>
      </w:r>
      <w:ins w:id="327" w:author="Martin Gerdin Wärnberg" w:date="2025-05-28T08:57:00Z" w16du:dateUtc="2025-05-28T06:57:00Z">
        <w:r w:rsidR="00241260">
          <w:rPr>
            <w:rFonts w:ascii="Times New Roman" w:eastAsia="Times New Roman" w:hAnsi="Times New Roman" w:cs="Times New Roman"/>
            <w:color w:val="000000"/>
          </w:rPr>
          <w:t>p</w:t>
        </w:r>
      </w:ins>
      <w:del w:id="328" w:author="Martin Gerdin Wärnberg" w:date="2025-05-28T08:57:00Z" w16du:dateUtc="2025-05-28T06:57:00Z">
        <w:r w:rsidDel="00241260">
          <w:rPr>
            <w:rFonts w:ascii="Times New Roman" w:eastAsia="Times New Roman" w:hAnsi="Times New Roman" w:cs="Times New Roman"/>
            <w:color w:val="000000"/>
          </w:rPr>
          <w:delText>P</w:delText>
        </w:r>
      </w:del>
      <w:r>
        <w:rPr>
          <w:rFonts w:ascii="Times New Roman" w:eastAsia="Times New Roman" w:hAnsi="Times New Roman" w:cs="Times New Roman"/>
          <w:color w:val="000000"/>
        </w:rPr>
        <w:t>atient participants can choose to withdraw their consent for</w:t>
      </w:r>
      <w:ins w:id="329" w:author="Martin Gerdin Wärnberg" w:date="2025-05-28T08:57:00Z" w16du:dateUtc="2025-05-28T06:57:00Z">
        <w:r w:rsidR="00241260">
          <w:rPr>
            <w:rFonts w:ascii="Times New Roman" w:eastAsia="Times New Roman" w:hAnsi="Times New Roman" w:cs="Times New Roman"/>
            <w:color w:val="000000"/>
          </w:rPr>
          <w:t xml:space="preserve"> the</w:t>
        </w:r>
      </w:ins>
      <w:r>
        <w:rPr>
          <w:rFonts w:ascii="Times New Roman" w:eastAsia="Times New Roman" w:hAnsi="Times New Roman" w:cs="Times New Roman"/>
          <w:color w:val="000000"/>
        </w:rPr>
        <w:t xml:space="preserve"> collection of </w:t>
      </w:r>
      <w:proofErr w:type="spellStart"/>
      <w:r>
        <w:rPr>
          <w:rFonts w:ascii="Times New Roman" w:eastAsia="Times New Roman" w:hAnsi="Times New Roman" w:cs="Times New Roman"/>
          <w:color w:val="000000"/>
        </w:rPr>
        <w:t>non</w:t>
      </w:r>
      <w:del w:id="330" w:author="Martin Gerdin Wärnberg" w:date="2025-05-28T08:57:00Z" w16du:dateUtc="2025-05-28T06:57:00Z">
        <w:r w:rsidDel="00241260">
          <w:rPr>
            <w:rFonts w:ascii="Times New Roman" w:eastAsia="Times New Roman" w:hAnsi="Times New Roman" w:cs="Times New Roman"/>
            <w:color w:val="000000"/>
          </w:rPr>
          <w:delText>-</w:delText>
        </w:r>
      </w:del>
      <w:r>
        <w:rPr>
          <w:rFonts w:ascii="Times New Roman" w:eastAsia="Times New Roman" w:hAnsi="Times New Roman" w:cs="Times New Roman"/>
          <w:color w:val="000000"/>
        </w:rPr>
        <w:t>routinely</w:t>
      </w:r>
      <w:proofErr w:type="spellEnd"/>
      <w:r>
        <w:rPr>
          <w:rFonts w:ascii="Times New Roman" w:eastAsia="Times New Roman" w:hAnsi="Times New Roman" w:cs="Times New Roman"/>
          <w:color w:val="000000"/>
        </w:rPr>
        <w:t xml:space="preserve"> recorded data at any time before the final analysis. If </w:t>
      </w:r>
      <w:del w:id="331" w:author="Martin Gerdin Wärnberg" w:date="2025-05-28T08:58:00Z" w16du:dateUtc="2025-05-28T06:58:00Z">
        <w:r w:rsidDel="00241260">
          <w:rPr>
            <w:rFonts w:ascii="Times New Roman" w:eastAsia="Times New Roman" w:hAnsi="Times New Roman" w:cs="Times New Roman"/>
            <w:color w:val="000000"/>
          </w:rPr>
          <w:delText xml:space="preserve">they </w:delText>
        </w:r>
      </w:del>
      <w:ins w:id="332" w:author="Martin Gerdin Wärnberg" w:date="2025-05-28T08:58:00Z" w16du:dateUtc="2025-05-28T06:58:00Z">
        <w:r w:rsidR="00241260">
          <w:rPr>
            <w:rFonts w:ascii="Times New Roman" w:eastAsia="Times New Roman" w:hAnsi="Times New Roman" w:cs="Times New Roman"/>
            <w:color w:val="000000"/>
          </w:rPr>
          <w:t>patients</w:t>
        </w:r>
        <w:r w:rsidR="00241260">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 xml:space="preserve">withdraw their consent for the data collection no further data collection will be </w:t>
      </w:r>
      <w:del w:id="333" w:author="Martin Gerdin Wärnberg" w:date="2025-05-28T08:58:00Z" w16du:dateUtc="2025-05-28T06:58:00Z">
        <w:r w:rsidDel="00241260">
          <w:rPr>
            <w:rFonts w:ascii="Times New Roman" w:eastAsia="Times New Roman" w:hAnsi="Times New Roman" w:cs="Times New Roman"/>
            <w:color w:val="000000"/>
          </w:rPr>
          <w:delText xml:space="preserve">done </w:delText>
        </w:r>
      </w:del>
      <w:ins w:id="334" w:author="Martin Gerdin Wärnberg" w:date="2025-05-28T08:58:00Z" w16du:dateUtc="2025-05-28T06:58:00Z">
        <w:r w:rsidR="00241260">
          <w:rPr>
            <w:rFonts w:ascii="Times New Roman" w:eastAsia="Times New Roman" w:hAnsi="Times New Roman" w:cs="Times New Roman"/>
            <w:color w:val="000000"/>
          </w:rPr>
          <w:t>performed, including</w:t>
        </w:r>
        <w:r w:rsidR="00241260">
          <w:rPr>
            <w:rFonts w:ascii="Times New Roman" w:eastAsia="Times New Roman" w:hAnsi="Times New Roman" w:cs="Times New Roman"/>
            <w:color w:val="000000"/>
          </w:rPr>
          <w:t xml:space="preserve"> </w:t>
        </w:r>
      </w:ins>
      <w:del w:id="335" w:author="Martin Gerdin Wärnberg" w:date="2025-05-28T08:58:00Z" w16du:dateUtc="2025-05-28T06:58:00Z">
        <w:r w:rsidDel="00241260">
          <w:rPr>
            <w:rFonts w:ascii="Times New Roman" w:eastAsia="Times New Roman" w:hAnsi="Times New Roman" w:cs="Times New Roman"/>
            <w:color w:val="000000"/>
          </w:rPr>
          <w:delText xml:space="preserve">which will include </w:delText>
        </w:r>
      </w:del>
      <w:r>
        <w:rPr>
          <w:rFonts w:ascii="Times New Roman" w:eastAsia="Times New Roman" w:hAnsi="Times New Roman" w:cs="Times New Roman"/>
          <w:color w:val="000000"/>
        </w:rPr>
        <w:t>follow-up data. Participant</w:t>
      </w:r>
      <w:ins w:id="336" w:author="Martin Gerdin Wärnberg" w:date="2025-05-28T08:58:00Z" w16du:dateUtc="2025-05-28T06:58:00Z">
        <w:r w:rsidR="00241260">
          <w:rPr>
            <w:rFonts w:ascii="Times New Roman" w:eastAsia="Times New Roman" w:hAnsi="Times New Roman" w:cs="Times New Roman"/>
            <w:color w:val="000000"/>
          </w:rPr>
          <w:t>s</w:t>
        </w:r>
      </w:ins>
      <w:r>
        <w:rPr>
          <w:rFonts w:ascii="Times New Roman" w:eastAsia="Times New Roman" w:hAnsi="Times New Roman" w:cs="Times New Roman"/>
          <w:color w:val="000000"/>
        </w:rPr>
        <w:t xml:space="preserve"> can also choose to remove the </w:t>
      </w:r>
      <w:del w:id="337" w:author="Martin Gerdin Wärnberg" w:date="2025-05-28T08:58:00Z" w16du:dateUtc="2025-05-28T06:58:00Z">
        <w:r w:rsidDel="00241260">
          <w:rPr>
            <w:rFonts w:ascii="Times New Roman" w:eastAsia="Times New Roman" w:hAnsi="Times New Roman" w:cs="Times New Roman"/>
            <w:color w:val="000000"/>
          </w:rPr>
          <w:delText xml:space="preserve">already </w:delText>
        </w:r>
      </w:del>
      <w:ins w:id="338" w:author="Martin Gerdin Wärnberg" w:date="2025-05-28T08:58:00Z" w16du:dateUtc="2025-05-28T06:58:00Z">
        <w:r w:rsidR="00241260">
          <w:rPr>
            <w:rFonts w:ascii="Times New Roman" w:eastAsia="Times New Roman" w:hAnsi="Times New Roman" w:cs="Times New Roman"/>
            <w:color w:val="000000"/>
          </w:rPr>
          <w:t>previously</w:t>
        </w:r>
        <w:r w:rsidR="00241260">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 xml:space="preserve">collected data in the trial at any time before </w:t>
      </w:r>
      <w:ins w:id="339" w:author="Martin Gerdin Wärnberg" w:date="2025-05-28T08:58:00Z" w16du:dateUtc="2025-05-28T06:58:00Z">
        <w:r w:rsidR="00241260">
          <w:rPr>
            <w:rFonts w:ascii="Times New Roman" w:eastAsia="Times New Roman" w:hAnsi="Times New Roman" w:cs="Times New Roman"/>
            <w:color w:val="000000"/>
          </w:rPr>
          <w:t xml:space="preserve">the </w:t>
        </w:r>
      </w:ins>
      <w:r>
        <w:rPr>
          <w:rFonts w:ascii="Times New Roman" w:eastAsia="Times New Roman" w:hAnsi="Times New Roman" w:cs="Times New Roman"/>
          <w:color w:val="000000"/>
        </w:rPr>
        <w:t xml:space="preserve">final analysis of the data. Withdrawal of consent or removal of data from the trial will not affect </w:t>
      </w:r>
      <w:del w:id="340" w:author="Martin Gerdin Wärnberg" w:date="2025-05-28T08:59:00Z" w16du:dateUtc="2025-05-28T06:59:00Z">
        <w:r w:rsidDel="00241260">
          <w:rPr>
            <w:rFonts w:ascii="Times New Roman" w:eastAsia="Times New Roman" w:hAnsi="Times New Roman" w:cs="Times New Roman"/>
            <w:color w:val="000000"/>
          </w:rPr>
          <w:delText xml:space="preserve">their </w:delText>
        </w:r>
      </w:del>
      <w:ins w:id="341" w:author="Martin Gerdin Wärnberg" w:date="2025-05-28T08:59:00Z" w16du:dateUtc="2025-05-28T06:59:00Z">
        <w:r w:rsidR="00241260">
          <w:rPr>
            <w:rFonts w:ascii="Times New Roman" w:eastAsia="Times New Roman" w:hAnsi="Times New Roman" w:cs="Times New Roman"/>
            <w:color w:val="000000"/>
          </w:rPr>
          <w:t>patients’</w:t>
        </w:r>
        <w:r w:rsidR="00241260">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 xml:space="preserve">care in any way. If </w:t>
      </w:r>
      <w:del w:id="342" w:author="Martin Gerdin Wärnberg" w:date="2025-05-28T08:59:00Z" w16du:dateUtc="2025-05-28T06:59:00Z">
        <w:r w:rsidDel="00241260">
          <w:rPr>
            <w:rFonts w:ascii="Times New Roman" w:eastAsia="Times New Roman" w:hAnsi="Times New Roman" w:cs="Times New Roman"/>
            <w:color w:val="000000"/>
          </w:rPr>
          <w:delText xml:space="preserve">the </w:delText>
        </w:r>
      </w:del>
      <w:ins w:id="343" w:author="Martin Gerdin Wärnberg" w:date="2025-05-28T08:59:00Z" w16du:dateUtc="2025-05-28T06:59:00Z">
        <w:r w:rsidR="00241260">
          <w:rPr>
            <w:rFonts w:ascii="Times New Roman" w:eastAsia="Times New Roman" w:hAnsi="Times New Roman" w:cs="Times New Roman"/>
            <w:color w:val="000000"/>
          </w:rPr>
          <w:t>a</w:t>
        </w:r>
        <w:r w:rsidR="00241260">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 xml:space="preserve">participant withdraws consent, follow-up </w:t>
      </w:r>
      <w:del w:id="344" w:author="Martin Gerdin Wärnberg" w:date="2025-05-28T08:59:00Z" w16du:dateUtc="2025-05-28T06:59:00Z">
        <w:r w:rsidDel="00241260">
          <w:rPr>
            <w:rFonts w:ascii="Times New Roman" w:eastAsia="Times New Roman" w:hAnsi="Times New Roman" w:cs="Times New Roman"/>
            <w:color w:val="000000"/>
          </w:rPr>
          <w:delText xml:space="preserve">of this participant </w:delText>
        </w:r>
      </w:del>
      <w:r>
        <w:rPr>
          <w:rFonts w:ascii="Times New Roman" w:eastAsia="Times New Roman" w:hAnsi="Times New Roman" w:cs="Times New Roman"/>
          <w:color w:val="000000"/>
        </w:rPr>
        <w:t>will be performed according to the participating hospital</w:t>
      </w:r>
      <w:ins w:id="345" w:author="Martin Gerdin Wärnberg" w:date="2025-05-28T08:59:00Z" w16du:dateUtc="2025-05-28T06:59:00Z">
        <w:r w:rsidR="00241260">
          <w:rPr>
            <w:rFonts w:ascii="Times New Roman" w:eastAsia="Times New Roman" w:hAnsi="Times New Roman" w:cs="Times New Roman"/>
            <w:color w:val="000000"/>
          </w:rPr>
          <w:t>’</w:t>
        </w:r>
      </w:ins>
      <w:r>
        <w:rPr>
          <w:rFonts w:ascii="Times New Roman" w:eastAsia="Times New Roman" w:hAnsi="Times New Roman" w:cs="Times New Roman"/>
          <w:color w:val="000000"/>
        </w:rPr>
        <w:t>s routine.</w:t>
      </w:r>
      <w:r w:rsidR="00631080">
        <w:rPr>
          <w:rFonts w:ascii="Times New Roman" w:eastAsia="Times New Roman" w:hAnsi="Times New Roman" w:cs="Times New Roman"/>
          <w:color w:val="000000"/>
        </w:rPr>
        <w:t xml:space="preserve"> </w:t>
      </w:r>
      <w:r w:rsidR="00631080">
        <w:rPr>
          <w:rFonts w:ascii="Times New Roman" w:eastAsia="Times New Roman" w:hAnsi="Times New Roman" w:cs="Times New Roman"/>
          <w:color w:val="000000"/>
        </w:rPr>
        <w:t>We will document and report total numbers of withdrawals (by cluster and period).</w:t>
      </w:r>
    </w:p>
    <w:p w14:paraId="00000115" w14:textId="77777777" w:rsidR="00CE4CB3" w:rsidRDefault="00391F2E">
      <w:pPr>
        <w:pStyle w:val="Heading1"/>
      </w:pPr>
      <w:r>
        <w:t>Assignment of interventions: allocation</w:t>
      </w:r>
    </w:p>
    <w:p w14:paraId="00000116" w14:textId="77777777" w:rsidR="00CE4CB3" w:rsidRDefault="00391F2E" w:rsidP="00892A39">
      <w:pPr>
        <w:pStyle w:val="Heading2"/>
      </w:pPr>
      <w:r>
        <w:t>Sequence generation {16a}</w:t>
      </w:r>
    </w:p>
    <w:p w14:paraId="00000117" w14:textId="164415C1"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Clusters will be assigned to batches as they are found to be eligible and receive ethical approval. We will randomise the clusters </w:t>
      </w:r>
      <w:r w:rsidR="00631080">
        <w:rPr>
          <w:rFonts w:ascii="Times New Roman" w:eastAsia="Times New Roman" w:hAnsi="Times New Roman" w:cs="Times New Roman"/>
          <w:color w:val="000000"/>
        </w:rPr>
        <w:t>within</w:t>
      </w:r>
      <w:r>
        <w:rPr>
          <w:rFonts w:ascii="Times New Roman" w:eastAsia="Times New Roman" w:hAnsi="Times New Roman" w:cs="Times New Roman"/>
          <w:color w:val="000000"/>
        </w:rPr>
        <w:t xml:space="preserve"> each batch to the different intervention implementation sequences within that batch (36)</w:t>
      </w:r>
      <w:r>
        <w:rPr>
          <w:rFonts w:ascii="Times New Roman" w:eastAsia="Times New Roman" w:hAnsi="Times New Roman" w:cs="Times New Roman"/>
          <w:color w:val="FF0000"/>
        </w:rPr>
        <w:t>.</w:t>
      </w:r>
      <w:r>
        <w:rPr>
          <w:rFonts w:ascii="Times New Roman" w:eastAsia="Times New Roman" w:hAnsi="Times New Roman" w:cs="Times New Roman"/>
          <w:color w:val="000000"/>
        </w:rPr>
        <w:t xml:space="preserve"> The randomisation will be balanced within each batch on cluster size, defined as </w:t>
      </w:r>
      <w:ins w:id="346" w:author="Martin Gerdin Wärnberg" w:date="2025-05-28T09:00:00Z" w16du:dateUtc="2025-05-28T07:00:00Z">
        <w:r w:rsidR="00241260">
          <w:rPr>
            <w:rFonts w:ascii="Times New Roman" w:eastAsia="Times New Roman" w:hAnsi="Times New Roman" w:cs="Times New Roman"/>
            <w:color w:val="000000"/>
          </w:rPr>
          <w:t xml:space="preserve">the </w:t>
        </w:r>
      </w:ins>
      <w:r>
        <w:rPr>
          <w:rFonts w:ascii="Times New Roman" w:eastAsia="Times New Roman" w:hAnsi="Times New Roman" w:cs="Times New Roman"/>
          <w:color w:val="000000"/>
        </w:rPr>
        <w:t xml:space="preserve">monthly volume of eligible patient participants, using covariate constrained randomisation. Cluster sizes are expected to vary </w:t>
      </w:r>
      <w:del w:id="347" w:author="Martin Gerdin Wärnberg" w:date="2025-05-28T09:00:00Z" w16du:dateUtc="2025-05-28T07:00:00Z">
        <w:r w:rsidDel="00241260">
          <w:rPr>
            <w:rFonts w:ascii="Times New Roman" w:eastAsia="Times New Roman" w:hAnsi="Times New Roman" w:cs="Times New Roman"/>
            <w:color w:val="000000"/>
          </w:rPr>
          <w:delText xml:space="preserve">between </w:delText>
        </w:r>
      </w:del>
      <w:ins w:id="348" w:author="Martin Gerdin Wärnberg" w:date="2025-05-28T09:00:00Z" w16du:dateUtc="2025-05-28T07:00:00Z">
        <w:r w:rsidR="00241260">
          <w:rPr>
            <w:rFonts w:ascii="Times New Roman" w:eastAsia="Times New Roman" w:hAnsi="Times New Roman" w:cs="Times New Roman"/>
            <w:color w:val="000000"/>
          </w:rPr>
          <w:t>from</w:t>
        </w:r>
        <w:r w:rsidR="00241260">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 xml:space="preserve">12 and </w:t>
      </w:r>
      <w:ins w:id="349" w:author="Martin Gerdin Wärnberg" w:date="2025-05-28T09:00:00Z" w16du:dateUtc="2025-05-28T07:00:00Z">
        <w:r w:rsidR="00241260">
          <w:rPr>
            <w:rFonts w:ascii="Times New Roman" w:eastAsia="Times New Roman" w:hAnsi="Times New Roman" w:cs="Times New Roman"/>
            <w:color w:val="000000"/>
          </w:rPr>
          <w:t xml:space="preserve">to </w:t>
        </w:r>
      </w:ins>
      <w:r>
        <w:rPr>
          <w:rFonts w:ascii="Times New Roman" w:eastAsia="Times New Roman" w:hAnsi="Times New Roman" w:cs="Times New Roman"/>
          <w:color w:val="000000"/>
        </w:rPr>
        <w:t xml:space="preserve">20 patients per month, based on our previous experiences. </w:t>
      </w:r>
    </w:p>
    <w:p w14:paraId="00000118" w14:textId="77777777" w:rsidR="00CE4CB3" w:rsidRDefault="00CE4CB3">
      <w:pPr>
        <w:rPr>
          <w:rFonts w:ascii="Times New Roman" w:eastAsia="Times New Roman" w:hAnsi="Times New Roman" w:cs="Times New Roman"/>
          <w:color w:val="000000"/>
        </w:rPr>
      </w:pPr>
    </w:p>
    <w:p w14:paraId="00000119" w14:textId="77777777" w:rsidR="00CE4CB3" w:rsidRDefault="00391F2E" w:rsidP="00892A39">
      <w:pPr>
        <w:pStyle w:val="Heading2"/>
      </w:pPr>
      <w:r>
        <w:t>Allocation concealment mechanism {16b}</w:t>
      </w:r>
    </w:p>
    <w:p w14:paraId="0000011A" w14:textId="427E80FF"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randomisation will be concealed for as long as it is logistically possible, considering that arrangements for sending physicians to ATLS® training </w:t>
      </w:r>
      <w:del w:id="350" w:author="Martin Gerdin Wärnberg" w:date="2025-05-28T09:00:00Z" w16du:dateUtc="2025-05-28T07:00:00Z">
        <w:r w:rsidDel="00241260">
          <w:rPr>
            <w:rFonts w:ascii="Times New Roman" w:eastAsia="Times New Roman" w:hAnsi="Times New Roman" w:cs="Times New Roman"/>
            <w:color w:val="000000"/>
          </w:rPr>
          <w:delText xml:space="preserve">need </w:delText>
        </w:r>
      </w:del>
      <w:ins w:id="351" w:author="Martin Gerdin Wärnberg" w:date="2025-05-28T09:00:00Z" w16du:dateUtc="2025-05-28T07:00:00Z">
        <w:r w:rsidR="00241260">
          <w:rPr>
            <w:rFonts w:ascii="Times New Roman" w:eastAsia="Times New Roman" w:hAnsi="Times New Roman" w:cs="Times New Roman"/>
            <w:color w:val="000000"/>
          </w:rPr>
          <w:t>must</w:t>
        </w:r>
        <w:r w:rsidR="00241260">
          <w:rPr>
            <w:rFonts w:ascii="Times New Roman" w:eastAsia="Times New Roman" w:hAnsi="Times New Roman" w:cs="Times New Roman"/>
            <w:color w:val="000000"/>
          </w:rPr>
          <w:t xml:space="preserve"> </w:t>
        </w:r>
      </w:ins>
      <w:del w:id="352" w:author="Martin Gerdin Wärnberg" w:date="2025-05-28T09:00:00Z" w16du:dateUtc="2025-05-28T07:00:00Z">
        <w:r w:rsidDel="00241260">
          <w:rPr>
            <w:rFonts w:ascii="Times New Roman" w:eastAsia="Times New Roman" w:hAnsi="Times New Roman" w:cs="Times New Roman"/>
            <w:color w:val="000000"/>
          </w:rPr>
          <w:delText xml:space="preserve">to </w:delText>
        </w:r>
      </w:del>
      <w:r>
        <w:rPr>
          <w:rFonts w:ascii="Times New Roman" w:eastAsia="Times New Roman" w:hAnsi="Times New Roman" w:cs="Times New Roman"/>
          <w:color w:val="000000"/>
        </w:rPr>
        <w:t>be made in advance.</w:t>
      </w:r>
    </w:p>
    <w:p w14:paraId="0000011B" w14:textId="77777777" w:rsidR="00CE4CB3" w:rsidRDefault="00391F2E">
      <w:pPr>
        <w:pStyle w:val="Heading1"/>
      </w:pPr>
      <w:r>
        <w:t>Assignment of interventions: blinding</w:t>
      </w:r>
    </w:p>
    <w:p w14:paraId="0000011C" w14:textId="77777777" w:rsidR="00CE4CB3" w:rsidRDefault="00391F2E" w:rsidP="00892A39">
      <w:pPr>
        <w:pStyle w:val="Heading2"/>
      </w:pPr>
      <w:bookmarkStart w:id="353" w:name="_heading=h.ckai16jpk0wg" w:colFirst="0" w:colLast="0"/>
      <w:bookmarkEnd w:id="353"/>
      <w:r>
        <w:t xml:space="preserve">Blinding (masking) {17a} </w:t>
      </w:r>
    </w:p>
    <w:p w14:paraId="0000011D"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It is not possible to blind a stepped-wedge trial, because all clusters receive the intervention.</w:t>
      </w:r>
    </w:p>
    <w:p w14:paraId="0000011E" w14:textId="77777777" w:rsidR="00CE4CB3" w:rsidRDefault="00CE4CB3">
      <w:pPr>
        <w:rPr>
          <w:rFonts w:ascii="Times New Roman" w:eastAsia="Times New Roman" w:hAnsi="Times New Roman" w:cs="Times New Roman"/>
        </w:rPr>
      </w:pPr>
    </w:p>
    <w:p w14:paraId="0000011F" w14:textId="77777777" w:rsidR="00CE4CB3" w:rsidRDefault="00391F2E" w:rsidP="00892A39">
      <w:pPr>
        <w:pStyle w:val="Heading2"/>
      </w:pPr>
      <w:bookmarkStart w:id="354" w:name="_heading=h.dlem5skpk399" w:colFirst="0" w:colLast="0"/>
      <w:bookmarkEnd w:id="354"/>
      <w:r>
        <w:t>Procedure for unblinding if needed {17b}</w:t>
      </w:r>
    </w:p>
    <w:p w14:paraId="00000120"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This is an open label trial hence, unblinding procedures are not required.</w:t>
      </w:r>
    </w:p>
    <w:p w14:paraId="00000121" w14:textId="77777777" w:rsidR="00CE4CB3" w:rsidRDefault="00391F2E">
      <w:pPr>
        <w:pStyle w:val="Heading1"/>
        <w:spacing w:line="259" w:lineRule="auto"/>
      </w:pPr>
      <w:r>
        <w:lastRenderedPageBreak/>
        <w:t>Data collection and management</w:t>
      </w:r>
    </w:p>
    <w:p w14:paraId="00000122" w14:textId="77777777" w:rsidR="00CE4CB3" w:rsidRDefault="00391F2E" w:rsidP="00892A39">
      <w:pPr>
        <w:pStyle w:val="Heading2"/>
      </w:pPr>
      <w:r>
        <w:t>Data collection methods {18a, 18b}</w:t>
      </w:r>
    </w:p>
    <w:p w14:paraId="00000123" w14:textId="01AC229F"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Data collection will be </w:t>
      </w:r>
      <w:del w:id="355" w:author="Martin Gerdin Wärnberg" w:date="2025-05-28T09:01:00Z" w16du:dateUtc="2025-05-28T07:01:00Z">
        <w:r w:rsidDel="00241260">
          <w:rPr>
            <w:rFonts w:ascii="Times New Roman" w:eastAsia="Times New Roman" w:hAnsi="Times New Roman" w:cs="Times New Roman"/>
            <w:color w:val="000000"/>
          </w:rPr>
          <w:delText xml:space="preserve">done </w:delText>
        </w:r>
      </w:del>
      <w:ins w:id="356" w:author="Martin Gerdin Wärnberg" w:date="2025-05-28T09:01:00Z" w16du:dateUtc="2025-05-28T07:01:00Z">
        <w:r w:rsidR="00241260">
          <w:rPr>
            <w:rFonts w:ascii="Times New Roman" w:eastAsia="Times New Roman" w:hAnsi="Times New Roman" w:cs="Times New Roman"/>
            <w:color w:val="000000"/>
          </w:rPr>
          <w:t xml:space="preserve">performed via </w:t>
        </w:r>
      </w:ins>
      <w:del w:id="357" w:author="Martin Gerdin Wärnberg" w:date="2025-05-28T09:01:00Z" w16du:dateUtc="2025-05-28T07:01:00Z">
        <w:r w:rsidDel="00241260">
          <w:rPr>
            <w:rFonts w:ascii="Times New Roman" w:eastAsia="Times New Roman" w:hAnsi="Times New Roman" w:cs="Times New Roman"/>
            <w:color w:val="000000"/>
          </w:rPr>
          <w:delText xml:space="preserve">using </w:delText>
        </w:r>
      </w:del>
      <w:r>
        <w:rPr>
          <w:rFonts w:ascii="Times New Roman" w:eastAsia="Times New Roman" w:hAnsi="Times New Roman" w:cs="Times New Roman"/>
          <w:color w:val="000000"/>
        </w:rPr>
        <w:t xml:space="preserve">a paper based </w:t>
      </w:r>
      <w:r w:rsidR="00AB5AAB">
        <w:rPr>
          <w:rFonts w:ascii="Times New Roman" w:eastAsia="Times New Roman" w:hAnsi="Times New Roman" w:cs="Times New Roman"/>
          <w:color w:val="000000"/>
        </w:rPr>
        <w:t>case record form (CRF)</w:t>
      </w:r>
      <w:r>
        <w:rPr>
          <w:rFonts w:ascii="Times New Roman" w:eastAsia="Times New Roman" w:hAnsi="Times New Roman" w:cs="Times New Roman"/>
          <w:color w:val="000000"/>
        </w:rPr>
        <w:t xml:space="preserve">, which will </w:t>
      </w:r>
      <w:del w:id="358" w:author="Martin Gerdin Wärnberg" w:date="2025-05-28T09:01:00Z" w16du:dateUtc="2025-05-28T07:01:00Z">
        <w:r w:rsidDel="00241260">
          <w:rPr>
            <w:rFonts w:ascii="Times New Roman" w:eastAsia="Times New Roman" w:hAnsi="Times New Roman" w:cs="Times New Roman"/>
            <w:color w:val="000000"/>
          </w:rPr>
          <w:delText xml:space="preserve">be </w:delText>
        </w:r>
      </w:del>
      <w:r>
        <w:rPr>
          <w:rFonts w:ascii="Times New Roman" w:eastAsia="Times New Roman" w:hAnsi="Times New Roman" w:cs="Times New Roman"/>
          <w:color w:val="000000"/>
        </w:rPr>
        <w:t>then</w:t>
      </w:r>
      <w:ins w:id="359" w:author="Martin Gerdin Wärnberg" w:date="2025-05-28T09:01:00Z" w16du:dateUtc="2025-05-28T07:01:00Z">
        <w:r w:rsidR="00241260">
          <w:rPr>
            <w:rFonts w:ascii="Times New Roman" w:eastAsia="Times New Roman" w:hAnsi="Times New Roman" w:cs="Times New Roman"/>
            <w:color w:val="000000"/>
          </w:rPr>
          <w:t xml:space="preserve"> be</w:t>
        </w:r>
      </w:ins>
      <w:r>
        <w:rPr>
          <w:rFonts w:ascii="Times New Roman" w:eastAsia="Times New Roman" w:hAnsi="Times New Roman" w:cs="Times New Roman"/>
          <w:color w:val="000000"/>
        </w:rPr>
        <w:t xml:space="preserve"> transferred to an e</w:t>
      </w:r>
      <w:r w:rsidR="00AB5AAB">
        <w:rPr>
          <w:rFonts w:ascii="Times New Roman" w:eastAsia="Times New Roman" w:hAnsi="Times New Roman" w:cs="Times New Roman"/>
          <w:color w:val="000000"/>
        </w:rPr>
        <w:t xml:space="preserve">lectronic </w:t>
      </w:r>
      <w:r>
        <w:rPr>
          <w:rFonts w:ascii="Times New Roman" w:eastAsia="Times New Roman" w:hAnsi="Times New Roman" w:cs="Times New Roman"/>
          <w:color w:val="000000"/>
        </w:rPr>
        <w:t>CRF</w:t>
      </w:r>
      <w:r w:rsidR="00AB5AAB">
        <w:rPr>
          <w:rFonts w:ascii="Times New Roman" w:eastAsia="Times New Roman" w:hAnsi="Times New Roman" w:cs="Times New Roman"/>
          <w:color w:val="000000"/>
        </w:rPr>
        <w:t xml:space="preserve"> (eCRF)</w:t>
      </w:r>
      <w:r>
        <w:rPr>
          <w:rFonts w:ascii="Times New Roman" w:eastAsia="Times New Roman" w:hAnsi="Times New Roman" w:cs="Times New Roman"/>
          <w:color w:val="000000"/>
        </w:rPr>
        <w:t xml:space="preserve"> on </w:t>
      </w:r>
      <w:proofErr w:type="spellStart"/>
      <w:r>
        <w:rPr>
          <w:rFonts w:ascii="Times New Roman" w:eastAsia="Times New Roman" w:hAnsi="Times New Roman" w:cs="Times New Roman"/>
          <w:color w:val="000000"/>
        </w:rPr>
        <w:t>REDCap</w:t>
      </w:r>
      <w:proofErr w:type="spellEnd"/>
      <w:ins w:id="360" w:author="Martin Gerdin Wärnberg" w:date="2025-05-28T09:01:00Z" w16du:dateUtc="2025-05-28T07:01:00Z">
        <w:r w:rsidR="00241260">
          <w:rPr>
            <w:rFonts w:ascii="Times New Roman" w:eastAsia="Times New Roman" w:hAnsi="Times New Roman" w:cs="Times New Roman"/>
            <w:color w:val="000000"/>
          </w:rPr>
          <w:t xml:space="preserve"> </w:t>
        </w:r>
      </w:ins>
      <w:r w:rsidR="00241260">
        <w:rPr>
          <w:rFonts w:ascii="Times New Roman" w:eastAsia="Times New Roman" w:hAnsi="Times New Roman" w:cs="Times New Roman"/>
          <w:color w:val="000000"/>
        </w:rPr>
        <w:fldChar w:fldCharType="begin"/>
      </w:r>
      <w:r w:rsidR="00241260">
        <w:rPr>
          <w:rFonts w:ascii="Times New Roman" w:eastAsia="Times New Roman" w:hAnsi="Times New Roman" w:cs="Times New Roman"/>
          <w:color w:val="000000"/>
        </w:rPr>
        <w:instrText xml:space="preserve"> ADDIN ZOTERO_ITEM CSL_CITATION {"citationID":"WDbIQ9G0","properties":{"formattedCitation":"(45,46)","plainCitation":"(45,46)","noteIndex":0},"citationItems":[{"id":653,"uris":["http://zotero.org/users/6304864/items/YNW6IRZ9"],"itemData":{"id":653,"type":"article-journal","abstract":"Research electronic data capture (REDCap) is a novel workflow methodology and software solution designed for rapid development and deployment of electronic data capture tools to support clinical and translational research. We present: (1) a brief description of the REDCap metadata-driven software toolset; (2) detail concerning the capture and use of study-related metadata from scientific research teams; (3) measures of impact for REDCap; (4) details concerning a consortium network of domestic and international institutions collaborating on the project; and (5) strengths and limitations of the REDCap system. REDCap is currently supporting 286 translational research projects in a growing collaborative network including 27 active partner institutions.","container-title":"Journal of Biomedical Informatics","DOI":"10.1016/j.jbi.2008.08.010","ISSN":"1532-0480","issue":"2","journalAbbreviation":"J Biomed Inform","language":"eng","note":"PMID: 18929686\nPMCID: PMC2700030","page":"377-381","source":"PubMed","title":"Research electronic data capture (REDCap)--a metadata-driven methodology and workflow process for providing translational research informatics support","volume":"42","author":[{"family":"Harris","given":"Paul A."},{"family":"Taylor","given":"Robert"},{"family":"Thielke","given":"Robert"},{"family":"Payne","given":"Jonathon"},{"family":"Gonzalez","given":"Nathaniel"},{"family":"Conde","given":"Jose G."}],"issued":{"date-parts":[["2009",4]]}}},{"id":656,"uris":["http://zotero.org/users/6304864/items/7IB9RW3R"],"itemData":{"id":656,"type":"article-journal","abstract":"The Research Electronic Data Capture (REDCap) data management platform was developed in 2004 to address an institutional need at Vanderbilt University, then shared with a limited number of adopting sites beginning in 2006. Given bi-directional benefit in early sharing experiments, we created a broader consortium sharing and support model for any academic, non-profit, or government partner wishing to adopt the software. Our sharing framework and consortium-based support model have evolved over time along with the size of the consortium (currently more than 3200 REDCap partners across 128 countries). While the \"REDCap Consortium\" model represents only one example of how to build and disseminate a software platform, lessons learned from our approach may assist other research institutions seeking to build and disseminate innovative technologies.","container-title":"Journal of Biomedical Informatics","DOI":"10.1016/j.jbi.2019.103208","ISSN":"1532-0480","journalAbbreviation":"J Biomed Inform","language":"eng","note":"PMID: 31078660\nPMCID: PMC7254481","page":"103208","source":"PubMed","title":"The REDCap consortium: Building an international community of software platform partners","title-short":"The REDCap consortium","volume":"95","author":[{"family":"Harris","given":"Paul A."},{"family":"Taylor","given":"Robert"},{"family":"Minor","given":"Brenda L."},{"family":"Elliott","given":"Veida"},{"family":"Fernandez","given":"Michelle"},{"family":"O'Neal","given":"Lindsay"},{"family":"McLeod","given":"Laura"},{"family":"Delacqua","given":"Giovanni"},{"family":"Delacqua","given":"Francesco"},{"family":"Kirby","given":"Jacqueline"},{"family":"Duda","given":"Stephany N."},{"literal":"REDCap Consortium"}],"issued":{"date-parts":[["2019",7]]}}}],"schema":"https://github.com/citation-style-language/schema/raw/master/csl-citation.json"} </w:instrText>
      </w:r>
      <w:r w:rsidR="00241260">
        <w:rPr>
          <w:rFonts w:ascii="Times New Roman" w:eastAsia="Times New Roman" w:hAnsi="Times New Roman" w:cs="Times New Roman"/>
          <w:color w:val="000000"/>
        </w:rPr>
        <w:fldChar w:fldCharType="separate"/>
      </w:r>
      <w:r w:rsidR="00241260">
        <w:rPr>
          <w:rFonts w:ascii="Times New Roman" w:eastAsia="Times New Roman" w:hAnsi="Times New Roman" w:cs="Times New Roman"/>
          <w:noProof/>
          <w:color w:val="000000"/>
        </w:rPr>
        <w:t>(45,46)</w:t>
      </w:r>
      <w:r w:rsidR="00241260">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Site investigators will keep source documents for each patient participant in the trial. A document describing what has been classified as source data in the trial (source data reference document) will be included in the Investigator Site File (ISF). Data will be registered, managed, and stored in a manner that enables correct reporting, interpretation, and verification. All documentation will be stored securely and retained according to regulatory requirements. The complete Trial Master File, as well as source documents, will be archived for at least 10 years after the trial is completed. Source data in the medical records system are stored and archived in accordance with Indian national regulations. Metadata will be publicly accessible via a persistent DOI, and anonymized data will be released upon project completion.</w:t>
      </w:r>
    </w:p>
    <w:p w14:paraId="00000124" w14:textId="77777777" w:rsidR="00CE4CB3" w:rsidRDefault="00CE4CB3"/>
    <w:p w14:paraId="00000125" w14:textId="77777777" w:rsidR="00CE4CB3" w:rsidRDefault="00391F2E" w:rsidP="00892A39">
      <w:pPr>
        <w:pStyle w:val="Heading2"/>
        <w:rPr>
          <w:color w:val="000000"/>
        </w:rPr>
      </w:pPr>
      <w:r>
        <w:t>Data management {19}</w:t>
      </w:r>
    </w:p>
    <w:p w14:paraId="00000126" w14:textId="52F3464C"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Data entry will be </w:t>
      </w:r>
      <w:r w:rsidR="00241260">
        <w:rPr>
          <w:rFonts w:ascii="Times New Roman" w:eastAsia="Times New Roman" w:hAnsi="Times New Roman" w:cs="Times New Roman"/>
          <w:color w:val="000000"/>
        </w:rPr>
        <w:t>performed</w:t>
      </w:r>
      <w:r>
        <w:rPr>
          <w:rFonts w:ascii="Times New Roman" w:eastAsia="Times New Roman" w:hAnsi="Times New Roman" w:cs="Times New Roman"/>
          <w:color w:val="000000"/>
        </w:rPr>
        <w:t xml:space="preserve"> in </w:t>
      </w:r>
      <w:proofErr w:type="spellStart"/>
      <w:r>
        <w:rPr>
          <w:rFonts w:ascii="Times New Roman" w:eastAsia="Times New Roman" w:hAnsi="Times New Roman" w:cs="Times New Roman"/>
          <w:color w:val="000000"/>
        </w:rPr>
        <w:t>REDCap</w:t>
      </w:r>
      <w:proofErr w:type="spellEnd"/>
      <w:r w:rsidR="00241260">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The George Institute India will be </w:t>
      </w:r>
      <w:r w:rsidR="00241260">
        <w:rPr>
          <w:rFonts w:ascii="Times New Roman" w:eastAsia="Times New Roman" w:hAnsi="Times New Roman" w:cs="Times New Roman"/>
          <w:color w:val="000000"/>
        </w:rPr>
        <w:t xml:space="preserve">the </w:t>
      </w:r>
      <w:r>
        <w:rPr>
          <w:rFonts w:ascii="Times New Roman" w:eastAsia="Times New Roman" w:hAnsi="Times New Roman" w:cs="Times New Roman"/>
          <w:color w:val="000000"/>
        </w:rPr>
        <w:t xml:space="preserve">coordinating </w:t>
      </w:r>
      <w:proofErr w:type="spellStart"/>
      <w:r>
        <w:rPr>
          <w:rFonts w:ascii="Times New Roman" w:eastAsia="Times New Roman" w:hAnsi="Times New Roman" w:cs="Times New Roman"/>
          <w:color w:val="000000"/>
        </w:rPr>
        <w:t>center</w:t>
      </w:r>
      <w:proofErr w:type="spellEnd"/>
      <w:r w:rsidR="00241260">
        <w:rPr>
          <w:rFonts w:ascii="Times New Roman" w:eastAsia="Times New Roman" w:hAnsi="Times New Roman" w:cs="Times New Roman"/>
          <w:color w:val="000000"/>
        </w:rPr>
        <w:t xml:space="preserve"> in India</w:t>
      </w:r>
      <w:r>
        <w:rPr>
          <w:rFonts w:ascii="Times New Roman" w:eastAsia="Times New Roman" w:hAnsi="Times New Roman" w:cs="Times New Roman"/>
          <w:color w:val="000000"/>
        </w:rPr>
        <w:t xml:space="preserve">. It will be the responsibility of </w:t>
      </w:r>
      <w:ins w:id="361" w:author="Martin Gerdin Wärnberg" w:date="2025-05-28T09:05:00Z" w16du:dateUtc="2025-05-28T07:05:00Z">
        <w:r w:rsidR="004C19EA">
          <w:rPr>
            <w:rFonts w:ascii="Times New Roman" w:eastAsia="Times New Roman" w:hAnsi="Times New Roman" w:cs="Times New Roman"/>
            <w:color w:val="000000"/>
          </w:rPr>
          <w:t xml:space="preserve">the </w:t>
        </w:r>
      </w:ins>
      <w:r>
        <w:rPr>
          <w:rFonts w:ascii="Times New Roman" w:eastAsia="Times New Roman" w:hAnsi="Times New Roman" w:cs="Times New Roman"/>
          <w:color w:val="000000"/>
        </w:rPr>
        <w:t>George Institute to train site investigators</w:t>
      </w:r>
      <w:ins w:id="362" w:author="Martin Gerdin Wärnberg" w:date="2025-05-28T09:05:00Z" w16du:dateUtc="2025-05-28T07:05:00Z">
        <w:r w:rsidR="004C19EA">
          <w:rPr>
            <w:rFonts w:ascii="Times New Roman" w:eastAsia="Times New Roman" w:hAnsi="Times New Roman" w:cs="Times New Roman"/>
            <w:color w:val="000000"/>
          </w:rPr>
          <w:t xml:space="preserve"> and</w:t>
        </w:r>
      </w:ins>
      <w:del w:id="363" w:author="Martin Gerdin Wärnberg" w:date="2025-05-28T09:05:00Z" w16du:dateUtc="2025-05-28T07:05:00Z">
        <w:r w:rsidDel="004C19EA">
          <w:rPr>
            <w:rFonts w:ascii="Times New Roman" w:eastAsia="Times New Roman" w:hAnsi="Times New Roman" w:cs="Times New Roman"/>
            <w:color w:val="000000"/>
          </w:rPr>
          <w:delText>,</w:delText>
        </w:r>
      </w:del>
      <w:r>
        <w:rPr>
          <w:rFonts w:ascii="Times New Roman" w:eastAsia="Times New Roman" w:hAnsi="Times New Roman" w:cs="Times New Roman"/>
          <w:color w:val="000000"/>
        </w:rPr>
        <w:t xml:space="preserve"> site staff</w:t>
      </w:r>
      <w:del w:id="364" w:author="Martin Gerdin Wärnberg" w:date="2025-05-28T09:05:00Z" w16du:dateUtc="2025-05-28T07:05:00Z">
        <w:r w:rsidDel="004C19EA">
          <w:rPr>
            <w:rFonts w:ascii="Times New Roman" w:eastAsia="Times New Roman" w:hAnsi="Times New Roman" w:cs="Times New Roman"/>
            <w:color w:val="000000"/>
          </w:rPr>
          <w:delText>,</w:delText>
        </w:r>
      </w:del>
      <w:r>
        <w:rPr>
          <w:rFonts w:ascii="Times New Roman" w:eastAsia="Times New Roman" w:hAnsi="Times New Roman" w:cs="Times New Roman"/>
          <w:color w:val="000000"/>
        </w:rPr>
        <w:t xml:space="preserve"> before the trial about the documentation requirements and data collection procedures</w:t>
      </w:r>
      <w:del w:id="365" w:author="Martin Gerdin Wärnberg" w:date="2025-05-28T09:05:00Z" w16du:dateUtc="2025-05-28T07:05:00Z">
        <w:r w:rsidDel="004C19EA">
          <w:rPr>
            <w:rFonts w:ascii="Times New Roman" w:eastAsia="Times New Roman" w:hAnsi="Times New Roman" w:cs="Times New Roman"/>
            <w:color w:val="000000"/>
          </w:rPr>
          <w:delText xml:space="preserve"> in the study</w:delText>
        </w:r>
      </w:del>
      <w:r>
        <w:rPr>
          <w:rFonts w:ascii="Times New Roman" w:eastAsia="Times New Roman" w:hAnsi="Times New Roman" w:cs="Times New Roman"/>
          <w:color w:val="000000"/>
        </w:rPr>
        <w:t xml:space="preserve">. Data management will be </w:t>
      </w:r>
      <w:del w:id="366" w:author="Martin Gerdin Wärnberg" w:date="2025-05-28T09:05:00Z" w16du:dateUtc="2025-05-28T07:05:00Z">
        <w:r w:rsidDel="004C19EA">
          <w:rPr>
            <w:rFonts w:ascii="Times New Roman" w:eastAsia="Times New Roman" w:hAnsi="Times New Roman" w:cs="Times New Roman"/>
            <w:color w:val="000000"/>
          </w:rPr>
          <w:delText xml:space="preserve">done </w:delText>
        </w:r>
      </w:del>
      <w:ins w:id="367" w:author="Martin Gerdin Wärnberg" w:date="2025-05-28T09:05:00Z" w16du:dateUtc="2025-05-28T07:05:00Z">
        <w:r w:rsidR="004C19EA">
          <w:rPr>
            <w:rFonts w:ascii="Times New Roman" w:eastAsia="Times New Roman" w:hAnsi="Times New Roman" w:cs="Times New Roman"/>
            <w:color w:val="000000"/>
          </w:rPr>
          <w:t>performed</w:t>
        </w:r>
        <w:r w:rsidR="004C19EA">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 xml:space="preserve">through ongoing quality metrics assessment, review of missing data and outliers, </w:t>
      </w:r>
      <w:ins w:id="368" w:author="Martin Gerdin Wärnberg" w:date="2025-05-28T09:05:00Z" w16du:dateUtc="2025-05-28T07:05:00Z">
        <w:r w:rsidR="004C19EA">
          <w:rPr>
            <w:rFonts w:ascii="Times New Roman" w:eastAsia="Times New Roman" w:hAnsi="Times New Roman" w:cs="Times New Roman"/>
            <w:color w:val="000000"/>
          </w:rPr>
          <w:t xml:space="preserve">and </w:t>
        </w:r>
      </w:ins>
      <w:r>
        <w:rPr>
          <w:rFonts w:ascii="Times New Roman" w:eastAsia="Times New Roman" w:hAnsi="Times New Roman" w:cs="Times New Roman"/>
          <w:color w:val="000000"/>
        </w:rPr>
        <w:t>documentation in the investigator site file. Study</w:t>
      </w:r>
      <w:ins w:id="369" w:author="Martin Gerdin Wärnberg" w:date="2025-05-28T09:05:00Z" w16du:dateUtc="2025-05-28T07:05:00Z">
        <w:r w:rsidR="004C19EA">
          <w:rPr>
            <w:rFonts w:ascii="Times New Roman" w:eastAsia="Times New Roman" w:hAnsi="Times New Roman" w:cs="Times New Roman"/>
            <w:color w:val="000000"/>
          </w:rPr>
          <w:t>-</w:t>
        </w:r>
      </w:ins>
      <w:del w:id="370" w:author="Martin Gerdin Wärnberg" w:date="2025-05-28T09:05:00Z" w16du:dateUtc="2025-05-28T07:05:00Z">
        <w:r w:rsidDel="004C19EA">
          <w:rPr>
            <w:rFonts w:ascii="Times New Roman" w:eastAsia="Times New Roman" w:hAnsi="Times New Roman" w:cs="Times New Roman"/>
            <w:color w:val="000000"/>
          </w:rPr>
          <w:delText xml:space="preserve"> </w:delText>
        </w:r>
      </w:del>
      <w:r>
        <w:rPr>
          <w:rFonts w:ascii="Times New Roman" w:eastAsia="Times New Roman" w:hAnsi="Times New Roman" w:cs="Times New Roman"/>
          <w:color w:val="000000"/>
        </w:rPr>
        <w:t>related documents will be stored securely and retained according to regulatory requirements. Data management will strictly follow ICH GCP principles and Indian regulations.</w:t>
      </w:r>
      <w:r>
        <w:rPr>
          <w:rFonts w:ascii="Times New Roman" w:eastAsia="Times New Roman" w:hAnsi="Times New Roman" w:cs="Times New Roman"/>
          <w:color w:val="0078D4"/>
          <w:u w:val="single"/>
        </w:rPr>
        <w:t xml:space="preserve"> </w:t>
      </w:r>
      <w:r>
        <w:rPr>
          <w:rFonts w:ascii="Times New Roman" w:eastAsia="Times New Roman" w:hAnsi="Times New Roman" w:cs="Times New Roman"/>
          <w:color w:val="000000"/>
        </w:rPr>
        <w:t>Access to trial-related documentation, such as patient participants’ medical records, CRFs, other source data and other trial documentation</w:t>
      </w:r>
      <w:ins w:id="371" w:author="Martin Gerdin Wärnberg" w:date="2025-05-28T09:06:00Z" w16du:dateUtc="2025-05-28T07:06:00Z">
        <w:r w:rsidR="004C19EA">
          <w:rPr>
            <w:rFonts w:ascii="Times New Roman" w:eastAsia="Times New Roman" w:hAnsi="Times New Roman" w:cs="Times New Roman"/>
            <w:color w:val="000000"/>
          </w:rPr>
          <w:t>,</w:t>
        </w:r>
      </w:ins>
      <w:r>
        <w:rPr>
          <w:rFonts w:ascii="Times New Roman" w:eastAsia="Times New Roman" w:hAnsi="Times New Roman" w:cs="Times New Roman"/>
          <w:color w:val="000000"/>
        </w:rPr>
        <w:t xml:space="preserve"> will be provided for monitoring and auditing purposes. Access will also be granted in the context of regulatory inspections.</w:t>
      </w:r>
    </w:p>
    <w:p w14:paraId="00000127" w14:textId="77777777" w:rsidR="00CE4CB3" w:rsidRDefault="00CE4CB3">
      <w:pPr>
        <w:rPr>
          <w:rFonts w:ascii="Times New Roman" w:eastAsia="Times New Roman" w:hAnsi="Times New Roman" w:cs="Times New Roman"/>
          <w:color w:val="000000"/>
        </w:rPr>
      </w:pPr>
    </w:p>
    <w:p w14:paraId="00000128" w14:textId="77777777" w:rsidR="00CE4CB3" w:rsidRDefault="00391F2E" w:rsidP="00892A39">
      <w:pPr>
        <w:pStyle w:val="Heading2"/>
      </w:pPr>
      <w:r>
        <w:t>Confidentiality {27}</w:t>
      </w:r>
    </w:p>
    <w:p w14:paraId="00000129" w14:textId="0FDA555D" w:rsidR="00CE4CB3" w:rsidRDefault="00391F2E">
      <w:r>
        <w:rPr>
          <w:rFonts w:ascii="Times New Roman" w:eastAsia="Times New Roman" w:hAnsi="Times New Roman" w:cs="Times New Roman"/>
          <w:color w:val="000000"/>
        </w:rPr>
        <w:t xml:space="preserve">All data will be handled according to the Indian Council of Medical Research’s guidelines and standard operating procedures of the George Institute for Global Health India on data security and protection. Trial data will be stored and shared via the trial electronic CRF (eCRF) throughout the trial. The eCRF will be accessible via </w:t>
      </w:r>
      <w:del w:id="372" w:author="Martin Gerdin Wärnberg" w:date="2025-05-28T09:06:00Z" w16du:dateUtc="2025-05-28T07:06:00Z">
        <w:r w:rsidDel="004C19EA">
          <w:rPr>
            <w:rFonts w:ascii="Times New Roman" w:eastAsia="Times New Roman" w:hAnsi="Times New Roman" w:cs="Times New Roman"/>
            <w:color w:val="000000"/>
          </w:rPr>
          <w:delText xml:space="preserve">VPN with a </w:delText>
        </w:r>
      </w:del>
      <w:r>
        <w:rPr>
          <w:rFonts w:ascii="Times New Roman" w:eastAsia="Times New Roman" w:hAnsi="Times New Roman" w:cs="Times New Roman"/>
          <w:color w:val="000000"/>
        </w:rPr>
        <w:t>two-factor authentication</w:t>
      </w:r>
      <w:ins w:id="373" w:author="Martin Gerdin Wärnberg" w:date="2025-05-28T09:06:00Z" w16du:dateUtc="2025-05-28T07:06:00Z">
        <w:r w:rsidR="004C19EA">
          <w:rPr>
            <w:rFonts w:ascii="Times New Roman" w:eastAsia="Times New Roman" w:hAnsi="Times New Roman" w:cs="Times New Roman"/>
            <w:color w:val="000000"/>
          </w:rPr>
          <w:t>,</w:t>
        </w:r>
      </w:ins>
      <w:r>
        <w:rPr>
          <w:rFonts w:ascii="Times New Roman" w:eastAsia="Times New Roman" w:hAnsi="Times New Roman" w:cs="Times New Roman"/>
          <w:color w:val="000000"/>
        </w:rPr>
        <w:t xml:space="preserve"> and the data will be held on a secure server. All investigators and trial site staff involved in this trial must comply with the requirements of the ICMR </w:t>
      </w:r>
      <w:ins w:id="374" w:author="Martin Gerdin Wärnberg" w:date="2025-05-28T09:06:00Z" w16du:dateUtc="2025-05-28T07:06:00Z">
        <w:r w:rsidR="004C19EA">
          <w:rPr>
            <w:rFonts w:ascii="Times New Roman" w:eastAsia="Times New Roman" w:hAnsi="Times New Roman" w:cs="Times New Roman"/>
            <w:color w:val="000000"/>
          </w:rPr>
          <w:t>g</w:t>
        </w:r>
      </w:ins>
      <w:del w:id="375" w:author="Martin Gerdin Wärnberg" w:date="2025-05-28T09:06:00Z" w16du:dateUtc="2025-05-28T07:06:00Z">
        <w:r w:rsidDel="004C19EA">
          <w:rPr>
            <w:rFonts w:ascii="Times New Roman" w:eastAsia="Times New Roman" w:hAnsi="Times New Roman" w:cs="Times New Roman"/>
            <w:color w:val="000000"/>
          </w:rPr>
          <w:delText>G</w:delText>
        </w:r>
      </w:del>
      <w:r>
        <w:rPr>
          <w:rFonts w:ascii="Times New Roman" w:eastAsia="Times New Roman" w:hAnsi="Times New Roman" w:cs="Times New Roman"/>
          <w:color w:val="000000"/>
        </w:rPr>
        <w:t>uidelines on data security and protection.</w:t>
      </w:r>
    </w:p>
    <w:p w14:paraId="0000012A" w14:textId="77777777" w:rsidR="00CE4CB3" w:rsidRDefault="00391F2E">
      <w:pPr>
        <w:pStyle w:val="Heading1"/>
        <w:shd w:val="clear" w:color="auto" w:fill="FFFFFF"/>
        <w:spacing w:before="360" w:after="120"/>
      </w:pPr>
      <w:bookmarkStart w:id="376" w:name="_heading=h.tldqesu7rkvo" w:colFirst="0" w:colLast="0"/>
      <w:bookmarkEnd w:id="376"/>
      <w:r>
        <w:t>Plans for collection, laboratory evaluation, and storage of biological specimens for genetic or molecular analysis in this trial/future use {33}</w:t>
      </w:r>
    </w:p>
    <w:p w14:paraId="0000012B" w14:textId="78857010" w:rsidR="00CE4CB3" w:rsidRDefault="00391F2E">
      <w:pPr>
        <w:rPr>
          <w:rFonts w:ascii="Times New Roman" w:eastAsia="Times New Roman" w:hAnsi="Times New Roman" w:cs="Times New Roman"/>
        </w:rPr>
      </w:pPr>
      <w:r>
        <w:rPr>
          <w:rFonts w:ascii="Times New Roman" w:eastAsia="Times New Roman" w:hAnsi="Times New Roman" w:cs="Times New Roman"/>
        </w:rPr>
        <w:t xml:space="preserve">No biological specimens </w:t>
      </w:r>
      <w:del w:id="377" w:author="Martin Gerdin Wärnberg" w:date="2025-05-28T09:07:00Z" w16du:dateUtc="2025-05-28T07:07:00Z">
        <w:r w:rsidDel="004C19EA">
          <w:rPr>
            <w:rFonts w:ascii="Times New Roman" w:eastAsia="Times New Roman" w:hAnsi="Times New Roman" w:cs="Times New Roman"/>
          </w:rPr>
          <w:delText xml:space="preserve">are </w:delText>
        </w:r>
      </w:del>
      <w:ins w:id="378" w:author="Martin Gerdin Wärnberg" w:date="2025-05-28T09:07:00Z" w16du:dateUtc="2025-05-28T07:07:00Z">
        <w:r w:rsidR="004C19EA">
          <w:rPr>
            <w:rFonts w:ascii="Times New Roman" w:eastAsia="Times New Roman" w:hAnsi="Times New Roman" w:cs="Times New Roman"/>
          </w:rPr>
          <w:t>will be</w:t>
        </w:r>
        <w:r w:rsidR="004C19EA">
          <w:rPr>
            <w:rFonts w:ascii="Times New Roman" w:eastAsia="Times New Roman" w:hAnsi="Times New Roman" w:cs="Times New Roman"/>
          </w:rPr>
          <w:t xml:space="preserve"> </w:t>
        </w:r>
      </w:ins>
      <w:r>
        <w:rPr>
          <w:rFonts w:ascii="Times New Roman" w:eastAsia="Times New Roman" w:hAnsi="Times New Roman" w:cs="Times New Roman"/>
        </w:rPr>
        <w:t>collected in this trial.</w:t>
      </w:r>
    </w:p>
    <w:p w14:paraId="0000012C" w14:textId="77777777" w:rsidR="00CE4CB3" w:rsidRDefault="00391F2E">
      <w:pPr>
        <w:pStyle w:val="Heading1"/>
      </w:pPr>
      <w:r>
        <w:t>Statistic</w:t>
      </w:r>
      <w:sdt>
        <w:sdtPr>
          <w:tag w:val="goog_rdk_19"/>
          <w:id w:val="1461766791"/>
        </w:sdtPr>
        <w:sdtContent/>
      </w:sdt>
      <w:r>
        <w:t xml:space="preserve">al methods </w:t>
      </w:r>
    </w:p>
    <w:p w14:paraId="0000012D" w14:textId="77777777" w:rsidR="00CE4CB3" w:rsidRDefault="00391F2E" w:rsidP="00892A39">
      <w:pPr>
        <w:pStyle w:val="Heading2"/>
      </w:pPr>
      <w:r>
        <w:t>Statistical methods for primary and secondary outcomes {20a}</w:t>
      </w:r>
    </w:p>
    <w:p w14:paraId="0000012E" w14:textId="23C62F44" w:rsidR="00CE4CB3" w:rsidRDefault="00631080">
      <w:pPr>
        <w:rPr>
          <w:rFonts w:ascii="Times New Roman" w:eastAsia="Times New Roman" w:hAnsi="Times New Roman" w:cs="Times New Roman"/>
          <w:color w:val="000000"/>
        </w:rPr>
      </w:pPr>
      <w:r>
        <w:rPr>
          <w:rFonts w:ascii="Times New Roman" w:eastAsia="Times New Roman" w:hAnsi="Times New Roman" w:cs="Times New Roman"/>
          <w:color w:val="000000"/>
        </w:rPr>
        <w:t>The primary analysis set will include all observations within clusters with available data and irrespective of the receipt of the intervention</w:t>
      </w:r>
      <w:r>
        <w:rPr>
          <w:rFonts w:ascii="Times New Roman" w:eastAsia="Times New Roman" w:hAnsi="Times New Roman" w:cs="Times New Roman"/>
          <w:color w:val="000000"/>
        </w:rPr>
        <w:t>.</w:t>
      </w:r>
      <w:r w:rsidR="00391F2E">
        <w:rPr>
          <w:rFonts w:ascii="Times New Roman" w:eastAsia="Times New Roman" w:hAnsi="Times New Roman" w:cs="Times New Roman"/>
          <w:color w:val="000000"/>
        </w:rPr>
        <w:t xml:space="preserve"> Clusters and observations within clusters will be considered exposed to the intervention after the date at which the cluster was scheduled </w:t>
      </w:r>
      <w:del w:id="379" w:author="Martin Gerdin Wärnberg" w:date="2025-05-28T09:08:00Z" w16du:dateUtc="2025-05-28T07:08:00Z">
        <w:r w:rsidR="00391F2E" w:rsidDel="004C19EA">
          <w:rPr>
            <w:rFonts w:ascii="Times New Roman" w:eastAsia="Times New Roman" w:hAnsi="Times New Roman" w:cs="Times New Roman"/>
            <w:color w:val="000000"/>
          </w:rPr>
          <w:delText xml:space="preserve">to </w:delText>
        </w:r>
      </w:del>
      <w:ins w:id="380" w:author="Martin Gerdin Wärnberg" w:date="2025-05-28T09:08:00Z" w16du:dateUtc="2025-05-28T07:08:00Z">
        <w:r w:rsidR="004C19EA">
          <w:rPr>
            <w:rFonts w:ascii="Times New Roman" w:eastAsia="Times New Roman" w:hAnsi="Times New Roman" w:cs="Times New Roman"/>
            <w:color w:val="000000"/>
          </w:rPr>
          <w:t>for</w:t>
        </w:r>
        <w:r w:rsidR="004C19EA">
          <w:rPr>
            <w:rFonts w:ascii="Times New Roman" w:eastAsia="Times New Roman" w:hAnsi="Times New Roman" w:cs="Times New Roman"/>
            <w:color w:val="000000"/>
          </w:rPr>
          <w:t xml:space="preserve"> </w:t>
        </w:r>
      </w:ins>
      <w:r w:rsidR="00391F2E">
        <w:rPr>
          <w:rFonts w:ascii="Times New Roman" w:eastAsia="Times New Roman" w:hAnsi="Times New Roman" w:cs="Times New Roman"/>
          <w:color w:val="000000"/>
        </w:rPr>
        <w:t xml:space="preserve">transition. All data will be included with the exception of the transition phases. We will not adjust for multiplicity of analyses because none of the secondary outcomes will be singularly more important. However, all secondary outcomes will be interpreted with due consideration for </w:t>
      </w:r>
      <w:del w:id="381" w:author="Martin Gerdin Wärnberg" w:date="2025-05-28T09:09:00Z" w16du:dateUtc="2025-05-28T07:09:00Z">
        <w:r w:rsidR="00391F2E" w:rsidDel="004C19EA">
          <w:rPr>
            <w:rFonts w:ascii="Times New Roman" w:eastAsia="Times New Roman" w:hAnsi="Times New Roman" w:cs="Times New Roman"/>
            <w:color w:val="000000"/>
          </w:rPr>
          <w:delText xml:space="preserve">how </w:delText>
        </w:r>
      </w:del>
      <w:ins w:id="382" w:author="Martin Gerdin Wärnberg" w:date="2025-05-28T09:09:00Z" w16du:dateUtc="2025-05-28T07:09:00Z">
        <w:r w:rsidR="004C19EA">
          <w:rPr>
            <w:rFonts w:ascii="Times New Roman" w:eastAsia="Times New Roman" w:hAnsi="Times New Roman" w:cs="Times New Roman"/>
            <w:color w:val="000000"/>
          </w:rPr>
          <w:t>the way</w:t>
        </w:r>
        <w:r w:rsidR="004C19EA">
          <w:rPr>
            <w:rFonts w:ascii="Times New Roman" w:eastAsia="Times New Roman" w:hAnsi="Times New Roman" w:cs="Times New Roman"/>
            <w:color w:val="000000"/>
          </w:rPr>
          <w:t xml:space="preserve"> </w:t>
        </w:r>
      </w:ins>
      <w:r w:rsidR="00391F2E">
        <w:rPr>
          <w:rFonts w:ascii="Times New Roman" w:eastAsia="Times New Roman" w:hAnsi="Times New Roman" w:cs="Times New Roman"/>
          <w:color w:val="000000"/>
        </w:rPr>
        <w:t xml:space="preserve">all are affected by the intervention without </w:t>
      </w:r>
      <w:del w:id="383" w:author="Martin Gerdin Wärnberg" w:date="2025-05-28T09:09:00Z" w16du:dateUtc="2025-05-28T07:09:00Z">
        <w:r w:rsidR="00391F2E" w:rsidDel="004C19EA">
          <w:rPr>
            <w:rFonts w:ascii="Times New Roman" w:eastAsia="Times New Roman" w:hAnsi="Times New Roman" w:cs="Times New Roman"/>
            <w:color w:val="000000"/>
          </w:rPr>
          <w:delText xml:space="preserve">putting any </w:delText>
        </w:r>
      </w:del>
      <w:r w:rsidR="00391F2E">
        <w:rPr>
          <w:rFonts w:ascii="Times New Roman" w:eastAsia="Times New Roman" w:hAnsi="Times New Roman" w:cs="Times New Roman"/>
          <w:color w:val="000000"/>
        </w:rPr>
        <w:t xml:space="preserve">undue emphasis on a single outcome that might be statistically significant </w:t>
      </w:r>
      <w:del w:id="384" w:author="Martin Gerdin Wärnberg" w:date="2025-05-28T09:09:00Z" w16du:dateUtc="2025-05-28T07:09:00Z">
        <w:r w:rsidR="00391F2E" w:rsidDel="004C19EA">
          <w:rPr>
            <w:rFonts w:ascii="Times New Roman" w:eastAsia="Times New Roman" w:hAnsi="Times New Roman" w:cs="Times New Roman"/>
            <w:color w:val="000000"/>
          </w:rPr>
          <w:delText>but where</w:delText>
        </w:r>
      </w:del>
      <w:ins w:id="385" w:author="Martin Gerdin Wärnberg" w:date="2025-05-28T09:09:00Z" w16du:dateUtc="2025-05-28T07:09:00Z">
        <w:r w:rsidR="004C19EA">
          <w:rPr>
            <w:rFonts w:ascii="Times New Roman" w:eastAsia="Times New Roman" w:hAnsi="Times New Roman" w:cs="Times New Roman"/>
            <w:color w:val="000000"/>
          </w:rPr>
          <w:t>when</w:t>
        </w:r>
      </w:ins>
      <w:r w:rsidR="00391F2E">
        <w:rPr>
          <w:rFonts w:ascii="Times New Roman" w:eastAsia="Times New Roman" w:hAnsi="Times New Roman" w:cs="Times New Roman"/>
          <w:color w:val="000000"/>
        </w:rPr>
        <w:t xml:space="preserve"> all others appear to have remained unchanged.</w:t>
      </w:r>
    </w:p>
    <w:p w14:paraId="0000012F" w14:textId="77777777" w:rsidR="00CE4CB3" w:rsidRDefault="00CE4CB3">
      <w:pPr>
        <w:rPr>
          <w:rFonts w:ascii="Times New Roman" w:eastAsia="Times New Roman" w:hAnsi="Times New Roman" w:cs="Times New Roman"/>
          <w:color w:val="000000"/>
        </w:rPr>
      </w:pPr>
    </w:p>
    <w:p w14:paraId="00000130" w14:textId="379B77BB" w:rsidR="00CE4CB3" w:rsidRDefault="00391F2E">
      <w:pPr>
        <w:rPr>
          <w:rFonts w:ascii="Times New Roman" w:eastAsia="Times New Roman" w:hAnsi="Times New Roman" w:cs="Times New Roman"/>
          <w:color w:val="0078D4"/>
        </w:rPr>
      </w:pPr>
      <w:del w:id="386" w:author="Martin Gerdin Wärnberg" w:date="2025-05-28T09:10:00Z" w16du:dateUtc="2025-05-28T07:10:00Z">
        <w:r w:rsidDel="004C19EA">
          <w:rPr>
            <w:rFonts w:ascii="Times New Roman" w:eastAsia="Times New Roman" w:hAnsi="Times New Roman" w:cs="Times New Roman"/>
            <w:color w:val="000000"/>
          </w:rPr>
          <w:delText>For the analysis model w</w:delText>
        </w:r>
      </w:del>
      <w:ins w:id="387" w:author="Martin Gerdin Wärnberg" w:date="2025-05-28T09:10:00Z" w16du:dateUtc="2025-05-28T07:10:00Z">
        <w:r w:rsidR="004C19EA">
          <w:rPr>
            <w:rFonts w:ascii="Times New Roman" w:eastAsia="Times New Roman" w:hAnsi="Times New Roman" w:cs="Times New Roman"/>
            <w:color w:val="000000"/>
          </w:rPr>
          <w:t>W</w:t>
        </w:r>
      </w:ins>
      <w:r>
        <w:rPr>
          <w:rFonts w:ascii="Times New Roman" w:eastAsia="Times New Roman" w:hAnsi="Times New Roman" w:cs="Times New Roman"/>
          <w:color w:val="000000"/>
        </w:rPr>
        <w:t>e have several requirements</w:t>
      </w:r>
      <w:ins w:id="388" w:author="Martin Gerdin Wärnberg" w:date="2025-05-28T09:10:00Z" w16du:dateUtc="2025-05-28T07:10:00Z">
        <w:r w:rsidR="004C19EA">
          <w:rPr>
            <w:rFonts w:ascii="Times New Roman" w:eastAsia="Times New Roman" w:hAnsi="Times New Roman" w:cs="Times New Roman"/>
            <w:color w:val="000000"/>
          </w:rPr>
          <w:t xml:space="preserve"> for the analysis model</w:t>
        </w:r>
      </w:ins>
      <w:r>
        <w:rPr>
          <w:rFonts w:ascii="Times New Roman" w:eastAsia="Times New Roman" w:hAnsi="Times New Roman" w:cs="Times New Roman"/>
          <w:color w:val="000000"/>
        </w:rPr>
        <w:t>. First</w:t>
      </w:r>
      <w:del w:id="389" w:author="Martin Gerdin Wärnberg" w:date="2025-05-28T09:10:00Z" w16du:dateUtc="2025-05-28T07:10:00Z">
        <w:r w:rsidDel="004C19EA">
          <w:rPr>
            <w:rFonts w:ascii="Times New Roman" w:eastAsia="Times New Roman" w:hAnsi="Times New Roman" w:cs="Times New Roman"/>
            <w:color w:val="000000"/>
          </w:rPr>
          <w:delText>ly</w:delText>
        </w:r>
      </w:del>
      <w:r>
        <w:rPr>
          <w:rFonts w:ascii="Times New Roman" w:eastAsia="Times New Roman" w:hAnsi="Times New Roman" w:cs="Times New Roman"/>
          <w:color w:val="000000"/>
        </w:rPr>
        <w:t>, all analys</w:t>
      </w:r>
      <w:ins w:id="390" w:author="Martin Gerdin Wärnberg" w:date="2025-05-28T09:10:00Z" w16du:dateUtc="2025-05-28T07:10:00Z">
        <w:r w:rsidR="004C19EA">
          <w:rPr>
            <w:rFonts w:ascii="Times New Roman" w:eastAsia="Times New Roman" w:hAnsi="Times New Roman" w:cs="Times New Roman"/>
            <w:color w:val="000000"/>
          </w:rPr>
          <w:t>e</w:t>
        </w:r>
      </w:ins>
      <w:del w:id="391" w:author="Martin Gerdin Wärnberg" w:date="2025-05-28T09:10:00Z" w16du:dateUtc="2025-05-28T07:10:00Z">
        <w:r w:rsidDel="004C19EA">
          <w:rPr>
            <w:rFonts w:ascii="Times New Roman" w:eastAsia="Times New Roman" w:hAnsi="Times New Roman" w:cs="Times New Roman"/>
            <w:color w:val="000000"/>
          </w:rPr>
          <w:delText>i</w:delText>
        </w:r>
      </w:del>
      <w:r>
        <w:rPr>
          <w:rFonts w:ascii="Times New Roman" w:eastAsia="Times New Roman" w:hAnsi="Times New Roman" w:cs="Times New Roman"/>
          <w:color w:val="000000"/>
        </w:rPr>
        <w:t>s will consider the clustered nature of the design. Second</w:t>
      </w:r>
      <w:del w:id="392" w:author="Martin Gerdin Wärnberg" w:date="2025-05-28T09:10:00Z" w16du:dateUtc="2025-05-28T07:10:00Z">
        <w:r w:rsidDel="004C19EA">
          <w:rPr>
            <w:rFonts w:ascii="Times New Roman" w:eastAsia="Times New Roman" w:hAnsi="Times New Roman" w:cs="Times New Roman"/>
            <w:color w:val="000000"/>
          </w:rPr>
          <w:delText>ly</w:delText>
        </w:r>
      </w:del>
      <w:r>
        <w:rPr>
          <w:rFonts w:ascii="Times New Roman" w:eastAsia="Times New Roman" w:hAnsi="Times New Roman" w:cs="Times New Roman"/>
          <w:color w:val="000000"/>
        </w:rPr>
        <w:t xml:space="preserve">, as the trial has only 30 clusters, it will be essential </w:t>
      </w:r>
      <w:del w:id="393" w:author="Martin Gerdin Wärnberg" w:date="2025-05-28T09:10:00Z" w16du:dateUtc="2025-05-28T07:10:00Z">
        <w:r w:rsidDel="004C19EA">
          <w:rPr>
            <w:rFonts w:ascii="Times New Roman" w:eastAsia="Times New Roman" w:hAnsi="Times New Roman" w:cs="Times New Roman"/>
            <w:color w:val="000000"/>
          </w:rPr>
          <w:delText xml:space="preserve">that </w:delText>
        </w:r>
      </w:del>
      <w:ins w:id="394" w:author="Martin Gerdin Wärnberg" w:date="2025-05-28T09:10:00Z" w16du:dateUtc="2025-05-28T07:10:00Z">
        <w:r w:rsidR="004C19EA">
          <w:rPr>
            <w:rFonts w:ascii="Times New Roman" w:eastAsia="Times New Roman" w:hAnsi="Times New Roman" w:cs="Times New Roman"/>
            <w:color w:val="000000"/>
          </w:rPr>
          <w:t>for</w:t>
        </w:r>
        <w:r w:rsidR="004C19EA">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 xml:space="preserve">the model </w:t>
      </w:r>
      <w:ins w:id="395" w:author="Martin Gerdin Wärnberg" w:date="2025-05-28T09:10:00Z" w16du:dateUtc="2025-05-28T07:10:00Z">
        <w:r w:rsidR="004C19EA">
          <w:rPr>
            <w:rFonts w:ascii="Times New Roman" w:eastAsia="Times New Roman" w:hAnsi="Times New Roman" w:cs="Times New Roman"/>
            <w:color w:val="000000"/>
          </w:rPr>
          <w:t xml:space="preserve">to </w:t>
        </w:r>
      </w:ins>
      <w:r>
        <w:rPr>
          <w:rFonts w:ascii="Times New Roman" w:eastAsia="Times New Roman" w:hAnsi="Times New Roman" w:cs="Times New Roman"/>
          <w:color w:val="000000"/>
        </w:rPr>
        <w:t>allow</w:t>
      </w:r>
      <w:del w:id="396" w:author="Martin Gerdin Wärnberg" w:date="2025-05-28T09:10:00Z" w16du:dateUtc="2025-05-28T07:10:00Z">
        <w:r w:rsidDel="004C19EA">
          <w:rPr>
            <w:rFonts w:ascii="Times New Roman" w:eastAsia="Times New Roman" w:hAnsi="Times New Roman" w:cs="Times New Roman"/>
            <w:color w:val="000000"/>
          </w:rPr>
          <w:delText>s</w:delText>
        </w:r>
      </w:del>
      <w:r>
        <w:rPr>
          <w:rFonts w:ascii="Times New Roman" w:eastAsia="Times New Roman" w:hAnsi="Times New Roman" w:cs="Times New Roman"/>
          <w:color w:val="000000"/>
        </w:rPr>
        <w:t xml:space="preserve"> for </w:t>
      </w:r>
      <w:del w:id="397" w:author="Martin Gerdin Wärnberg" w:date="2025-05-28T09:11:00Z" w16du:dateUtc="2025-05-28T07:11:00Z">
        <w:r w:rsidDel="004C19EA">
          <w:rPr>
            <w:rFonts w:ascii="Times New Roman" w:eastAsia="Times New Roman" w:hAnsi="Times New Roman" w:cs="Times New Roman"/>
            <w:color w:val="000000"/>
          </w:rPr>
          <w:delText>a</w:delText>
        </w:r>
      </w:del>
      <w:r>
        <w:rPr>
          <w:rFonts w:ascii="Times New Roman" w:eastAsia="Times New Roman" w:hAnsi="Times New Roman" w:cs="Times New Roman"/>
          <w:color w:val="000000"/>
        </w:rPr>
        <w:t xml:space="preserve"> correction due to the small number of clusters. Third</w:t>
      </w:r>
      <w:del w:id="398" w:author="Martin Gerdin Wärnberg" w:date="2025-05-28T09:11:00Z" w16du:dateUtc="2025-05-28T07:11:00Z">
        <w:r w:rsidDel="004C19EA">
          <w:rPr>
            <w:rFonts w:ascii="Times New Roman" w:eastAsia="Times New Roman" w:hAnsi="Times New Roman" w:cs="Times New Roman"/>
            <w:color w:val="000000"/>
          </w:rPr>
          <w:delText>ly</w:delText>
        </w:r>
      </w:del>
      <w:r>
        <w:rPr>
          <w:rFonts w:ascii="Times New Roman" w:eastAsia="Times New Roman" w:hAnsi="Times New Roman" w:cs="Times New Roman"/>
          <w:color w:val="000000"/>
        </w:rPr>
        <w:t xml:space="preserve">, as </w:t>
      </w:r>
      <w:r>
        <w:rPr>
          <w:rFonts w:ascii="Times New Roman" w:eastAsia="Times New Roman" w:hAnsi="Times New Roman" w:cs="Times New Roman"/>
          <w:color w:val="000000"/>
        </w:rPr>
        <w:lastRenderedPageBreak/>
        <w:t>the design is a stepped-wedge study, we will adjust for temporal confounding using categorical effects for</w:t>
      </w:r>
      <w:ins w:id="399" w:author="Martin Gerdin Wärnberg" w:date="2025-05-28T09:11:00Z" w16du:dateUtc="2025-05-28T07:11:00Z">
        <w:r w:rsidR="004C19EA">
          <w:rPr>
            <w:rFonts w:ascii="Times New Roman" w:eastAsia="Times New Roman" w:hAnsi="Times New Roman" w:cs="Times New Roman"/>
            <w:color w:val="000000"/>
          </w:rPr>
          <w:t xml:space="preserve"> the</w:t>
        </w:r>
      </w:ins>
      <w:r>
        <w:rPr>
          <w:rFonts w:ascii="Times New Roman" w:eastAsia="Times New Roman" w:hAnsi="Times New Roman" w:cs="Times New Roman"/>
          <w:color w:val="000000"/>
        </w:rPr>
        <w:t xml:space="preserve"> period of the study (</w:t>
      </w:r>
      <w:ins w:id="400" w:author="Martin Gerdin Wärnberg" w:date="2025-05-28T09:11:00Z" w16du:dateUtc="2025-05-28T07:11:00Z">
        <w:r w:rsidR="004C19EA">
          <w:rPr>
            <w:rFonts w:ascii="Times New Roman" w:eastAsia="Times New Roman" w:hAnsi="Times New Roman" w:cs="Times New Roman"/>
            <w:color w:val="000000"/>
          </w:rPr>
          <w:t xml:space="preserve">one </w:t>
        </w:r>
      </w:ins>
      <w:r>
        <w:rPr>
          <w:rFonts w:ascii="Times New Roman" w:eastAsia="Times New Roman" w:hAnsi="Times New Roman" w:cs="Times New Roman"/>
          <w:color w:val="000000"/>
        </w:rPr>
        <w:t>month)</w:t>
      </w:r>
      <w:r w:rsidR="001B1D96">
        <w:rPr>
          <w:rFonts w:ascii="Times New Roman" w:eastAsia="Times New Roman" w:hAnsi="Times New Roman" w:cs="Times New Roman"/>
          <w:color w:val="000000"/>
        </w:rPr>
        <w:t xml:space="preserve"> </w:t>
      </w:r>
      <w:r w:rsidR="001B1D96">
        <w:rPr>
          <w:rFonts w:ascii="Times New Roman" w:eastAsia="Times New Roman" w:hAnsi="Times New Roman" w:cs="Times New Roman"/>
          <w:color w:val="000000"/>
        </w:rPr>
        <w:fldChar w:fldCharType="begin"/>
      </w:r>
      <w:r w:rsidR="00E2083B">
        <w:rPr>
          <w:rFonts w:ascii="Times New Roman" w:eastAsia="Times New Roman" w:hAnsi="Times New Roman" w:cs="Times New Roman"/>
          <w:color w:val="000000"/>
        </w:rPr>
        <w:instrText xml:space="preserve"> ADDIN ZOTERO_ITEM CSL_CITATION {"citationID":"HqnOL1Go","properties":{"formattedCitation":"(47)","plainCitation":"(47)","noteIndex":0},"citationItems":[{"id":107,"uris":["http://zotero.org/users/6304864/items/QKZVAKAQ"],"itemData":{"id":107,"type":"article-journal","container-title":"Statistical Methods in Medical Research","DOI":"10.1177/0962280220932962","ISSN":"1477-0334","issue":"2","note":"publisher: SAGE Publications","page":"612–639","title":"Mixed-effects models for the design and analysis of stepped wedge cluster randomized trials: An overview","volume":"30","author":[{"family":"Li","given":"Fan"},{"family":"Hughes","given":"James P"},{"family":"Hemming","given":"Karla"},{"family":"Taljaard","given":"Monica"},{"family":"Melnick","given":"Edward R."},{"family":"Heagerty","given":"Patrick J"}],"issued":{"date-parts":[["2020",7]]}}}],"schema":"https://github.com/citation-style-language/schema/raw/master/csl-citation.json"} </w:instrText>
      </w:r>
      <w:r w:rsidR="001B1D96">
        <w:rPr>
          <w:rFonts w:ascii="Times New Roman" w:eastAsia="Times New Roman" w:hAnsi="Times New Roman" w:cs="Times New Roman"/>
          <w:color w:val="000000"/>
        </w:rPr>
        <w:fldChar w:fldCharType="separate"/>
      </w:r>
      <w:r w:rsidR="00E2083B">
        <w:rPr>
          <w:rFonts w:ascii="Times New Roman" w:eastAsia="Times New Roman" w:hAnsi="Times New Roman" w:cs="Times New Roman"/>
          <w:noProof/>
          <w:color w:val="000000"/>
        </w:rPr>
        <w:t>(47)</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p>
    <w:p w14:paraId="00000131" w14:textId="77777777" w:rsidR="00CE4CB3" w:rsidRDefault="00CE4CB3">
      <w:pPr>
        <w:rPr>
          <w:rFonts w:ascii="Times New Roman" w:eastAsia="Times New Roman" w:hAnsi="Times New Roman" w:cs="Times New Roman"/>
          <w:color w:val="000000"/>
        </w:rPr>
      </w:pPr>
    </w:p>
    <w:p w14:paraId="00000132" w14:textId="3DC26DDA" w:rsidR="00CE4CB3" w:rsidRDefault="00391F2E">
      <w:pPr>
        <w:rPr>
          <w:rFonts w:ascii="Times New Roman" w:eastAsia="Times New Roman" w:hAnsi="Times New Roman" w:cs="Times New Roman"/>
          <w:color w:val="0078D4"/>
        </w:rPr>
      </w:pPr>
      <w:r>
        <w:rPr>
          <w:rFonts w:ascii="Times New Roman" w:eastAsia="Times New Roman" w:hAnsi="Times New Roman" w:cs="Times New Roman"/>
          <w:color w:val="000000"/>
        </w:rPr>
        <w:t xml:space="preserve">In </w:t>
      </w:r>
      <w:ins w:id="401" w:author="Martin Gerdin Wärnberg" w:date="2025-05-28T09:11:00Z" w16du:dateUtc="2025-05-28T07:11:00Z">
        <w:r w:rsidR="004C19EA">
          <w:rPr>
            <w:rFonts w:ascii="Times New Roman" w:eastAsia="Times New Roman" w:hAnsi="Times New Roman" w:cs="Times New Roman"/>
            <w:color w:val="000000"/>
          </w:rPr>
          <w:t xml:space="preserve">the </w:t>
        </w:r>
      </w:ins>
      <w:r>
        <w:rPr>
          <w:rFonts w:ascii="Times New Roman" w:eastAsia="Times New Roman" w:hAnsi="Times New Roman" w:cs="Times New Roman"/>
          <w:color w:val="000000"/>
        </w:rPr>
        <w:t>case of binary outcomes, a mixed effects binomial regression with a logit link will be used to estimate the odds ratio</w:t>
      </w:r>
      <w:ins w:id="402" w:author="Martin Gerdin Wärnberg" w:date="2025-05-28T09:12:00Z" w16du:dateUtc="2025-05-28T07:12:00Z">
        <w:r w:rsidR="004C19EA">
          <w:rPr>
            <w:rFonts w:ascii="Times New Roman" w:eastAsia="Times New Roman" w:hAnsi="Times New Roman" w:cs="Times New Roman"/>
            <w:color w:val="000000"/>
          </w:rPr>
          <w:t>,</w:t>
        </w:r>
      </w:ins>
      <w:del w:id="403" w:author="Martin Gerdin Wärnberg" w:date="2025-05-28T09:12:00Z" w16du:dateUtc="2025-05-28T07:12:00Z">
        <w:r w:rsidDel="004C19EA">
          <w:rPr>
            <w:rFonts w:ascii="Times New Roman" w:eastAsia="Times New Roman" w:hAnsi="Times New Roman" w:cs="Times New Roman"/>
            <w:color w:val="000000"/>
          </w:rPr>
          <w:delText>;</w:delText>
        </w:r>
      </w:del>
      <w:r>
        <w:rPr>
          <w:rFonts w:ascii="Times New Roman" w:eastAsia="Times New Roman" w:hAnsi="Times New Roman" w:cs="Times New Roman"/>
          <w:color w:val="000000"/>
        </w:rPr>
        <w:t xml:space="preserve"> and a binomial model with identity link </w:t>
      </w:r>
      <w:ins w:id="404" w:author="Martin Gerdin Wärnberg" w:date="2025-05-28T09:12:00Z" w16du:dateUtc="2025-05-28T07:12:00Z">
        <w:r w:rsidR="004C19EA">
          <w:rPr>
            <w:rFonts w:ascii="Times New Roman" w:eastAsia="Times New Roman" w:hAnsi="Times New Roman" w:cs="Times New Roman"/>
            <w:color w:val="000000"/>
          </w:rPr>
          <w:t xml:space="preserve">will be </w:t>
        </w:r>
      </w:ins>
      <w:r>
        <w:rPr>
          <w:rFonts w:ascii="Times New Roman" w:eastAsia="Times New Roman" w:hAnsi="Times New Roman" w:cs="Times New Roman"/>
          <w:color w:val="000000"/>
        </w:rPr>
        <w:t>used to estimate the risk difference. These models will be fitted using residual pseudo-likelihood estimation based on lineari</w:t>
      </w:r>
      <w:ins w:id="405" w:author="Martin Gerdin Wärnberg" w:date="2025-05-28T09:12:00Z" w16du:dateUtc="2025-05-28T07:12:00Z">
        <w:r w:rsidR="004C19EA">
          <w:rPr>
            <w:rFonts w:ascii="Times New Roman" w:eastAsia="Times New Roman" w:hAnsi="Times New Roman" w:cs="Times New Roman"/>
            <w:color w:val="000000"/>
          </w:rPr>
          <w:t>s</w:t>
        </w:r>
      </w:ins>
      <w:del w:id="406" w:author="Martin Gerdin Wärnberg" w:date="2025-05-28T09:12:00Z" w16du:dateUtc="2025-05-28T07:12:00Z">
        <w:r w:rsidDel="004C19EA">
          <w:rPr>
            <w:rFonts w:ascii="Times New Roman" w:eastAsia="Times New Roman" w:hAnsi="Times New Roman" w:cs="Times New Roman"/>
            <w:color w:val="000000"/>
          </w:rPr>
          <w:delText>z</w:delText>
        </w:r>
      </w:del>
      <w:r>
        <w:rPr>
          <w:rFonts w:ascii="Times New Roman" w:eastAsia="Times New Roman" w:hAnsi="Times New Roman" w:cs="Times New Roman"/>
          <w:color w:val="000000"/>
        </w:rPr>
        <w:t>ation with subject-specific expansion (RSPL). If the binomial model with the identity link does not converge then only a</w:t>
      </w:r>
      <w:ins w:id="407" w:author="Martin Gerdin Wärnberg" w:date="2025-05-28T09:12:00Z" w16du:dateUtc="2025-05-28T07:12:00Z">
        <w:r w:rsidR="004C19EA">
          <w:rPr>
            <w:rFonts w:ascii="Times New Roman" w:eastAsia="Times New Roman" w:hAnsi="Times New Roman" w:cs="Times New Roman"/>
            <w:color w:val="000000"/>
          </w:rPr>
          <w:t>n</w:t>
        </w:r>
      </w:ins>
      <w:r>
        <w:rPr>
          <w:rFonts w:ascii="Times New Roman" w:eastAsia="Times New Roman" w:hAnsi="Times New Roman" w:cs="Times New Roman"/>
          <w:color w:val="000000"/>
        </w:rPr>
        <w:t xml:space="preserve"> odds ratio will be reported.</w:t>
      </w:r>
    </w:p>
    <w:p w14:paraId="00000133"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strike/>
          <w:color w:val="0078D4"/>
        </w:rPr>
        <w:t xml:space="preserve"> </w:t>
      </w:r>
    </w:p>
    <w:p w14:paraId="5649E508" w14:textId="302A345F" w:rsidR="001963BB"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We will include fixed effects for period and a fixed effect for intervention exposure. The primary analysis will allow for clustering </w:t>
      </w:r>
      <w:del w:id="408" w:author="Martin Gerdin Wärnberg" w:date="2025-05-28T09:12:00Z" w16du:dateUtc="2025-05-28T07:12:00Z">
        <w:r w:rsidDel="004C19EA">
          <w:rPr>
            <w:rFonts w:ascii="Times New Roman" w:eastAsia="Times New Roman" w:hAnsi="Times New Roman" w:cs="Times New Roman"/>
            <w:color w:val="000000"/>
          </w:rPr>
          <w:delText xml:space="preserve">by </w:delText>
        </w:r>
      </w:del>
      <w:r>
        <w:rPr>
          <w:rFonts w:ascii="Times New Roman" w:eastAsia="Times New Roman" w:hAnsi="Times New Roman" w:cs="Times New Roman"/>
          <w:color w:val="000000"/>
        </w:rPr>
        <w:t xml:space="preserve">as a random cluster and random cluster by period effect. To correct </w:t>
      </w:r>
      <w:del w:id="409" w:author="Martin Gerdin Wärnberg" w:date="2025-05-28T09:13:00Z" w16du:dateUtc="2025-05-28T07:13:00Z">
        <w:r w:rsidDel="004C19EA">
          <w:rPr>
            <w:rFonts w:ascii="Times New Roman" w:eastAsia="Times New Roman" w:hAnsi="Times New Roman" w:cs="Times New Roman"/>
            <w:color w:val="000000"/>
          </w:rPr>
          <w:delText xml:space="preserve">the </w:delText>
        </w:r>
      </w:del>
      <w:r>
        <w:rPr>
          <w:rFonts w:ascii="Times New Roman" w:eastAsia="Times New Roman" w:hAnsi="Times New Roman" w:cs="Times New Roman"/>
          <w:color w:val="000000"/>
        </w:rPr>
        <w:t xml:space="preserve">potential inflation of the type I error rate due to </w:t>
      </w:r>
      <w:ins w:id="410" w:author="Martin Gerdin Wärnberg" w:date="2025-05-28T09:13:00Z" w16du:dateUtc="2025-05-28T07:13:00Z">
        <w:r w:rsidR="004C19EA">
          <w:rPr>
            <w:rFonts w:ascii="Times New Roman" w:eastAsia="Times New Roman" w:hAnsi="Times New Roman" w:cs="Times New Roman"/>
            <w:color w:val="000000"/>
          </w:rPr>
          <w:t xml:space="preserve">the </w:t>
        </w:r>
      </w:ins>
      <w:r>
        <w:rPr>
          <w:rFonts w:ascii="Times New Roman" w:eastAsia="Times New Roman" w:hAnsi="Times New Roman" w:cs="Times New Roman"/>
          <w:color w:val="000000"/>
        </w:rPr>
        <w:t>small number of clusters, a correction for a small number of clusters will be applied</w:t>
      </w:r>
      <w:ins w:id="411" w:author="Martin Gerdin Wärnberg" w:date="2025-05-28T09:13:00Z" w16du:dateUtc="2025-05-28T07:13:00Z">
        <w:r w:rsidR="004C19EA">
          <w:rPr>
            <w:rFonts w:ascii="Times New Roman" w:eastAsia="Times New Roman" w:hAnsi="Times New Roman" w:cs="Times New Roman"/>
            <w:color w:val="000000"/>
          </w:rPr>
          <w:t xml:space="preserve">. </w:t>
        </w:r>
      </w:ins>
      <w:del w:id="412" w:author="Martin Gerdin Wärnberg" w:date="2025-05-28T09:13:00Z" w16du:dateUtc="2025-05-28T07:13:00Z">
        <w:r w:rsidDel="004C19EA">
          <w:rPr>
            <w:rFonts w:ascii="Times New Roman" w:eastAsia="Times New Roman" w:hAnsi="Times New Roman" w:cs="Times New Roman"/>
            <w:color w:val="000000"/>
          </w:rPr>
          <w:delText>,</w:delText>
        </w:r>
      </w:del>
      <w:r>
        <w:rPr>
          <w:rFonts w:ascii="Times New Roman" w:eastAsia="Times New Roman" w:hAnsi="Times New Roman" w:cs="Times New Roman"/>
          <w:color w:val="000000"/>
        </w:rPr>
        <w:t xml:space="preserve"> </w:t>
      </w:r>
      <w:del w:id="413" w:author="Martin Gerdin Wärnberg" w:date="2025-05-28T09:13:00Z" w16du:dateUtc="2025-05-28T07:13:00Z">
        <w:r w:rsidDel="004C19EA">
          <w:rPr>
            <w:rFonts w:ascii="Times New Roman" w:eastAsia="Times New Roman" w:hAnsi="Times New Roman" w:cs="Times New Roman"/>
            <w:color w:val="000000"/>
          </w:rPr>
          <w:delText>but t</w:delText>
        </w:r>
      </w:del>
      <w:ins w:id="414" w:author="Martin Gerdin Wärnberg" w:date="2025-05-28T09:13:00Z" w16du:dateUtc="2025-05-28T07:13:00Z">
        <w:r w:rsidR="004C19EA">
          <w:rPr>
            <w:rFonts w:ascii="Times New Roman" w:eastAsia="Times New Roman" w:hAnsi="Times New Roman" w:cs="Times New Roman"/>
            <w:color w:val="000000"/>
          </w:rPr>
          <w:t>T</w:t>
        </w:r>
      </w:ins>
      <w:r>
        <w:rPr>
          <w:rFonts w:ascii="Times New Roman" w:eastAsia="Times New Roman" w:hAnsi="Times New Roman" w:cs="Times New Roman"/>
          <w:color w:val="000000"/>
        </w:rPr>
        <w:t xml:space="preserve">he correction that will be selected will be based on the best </w:t>
      </w:r>
      <w:del w:id="415" w:author="Martin Gerdin Wärnberg" w:date="2025-05-28T09:13:00Z" w16du:dateUtc="2025-05-28T07:13:00Z">
        <w:r w:rsidDel="004C19EA">
          <w:rPr>
            <w:rFonts w:ascii="Times New Roman" w:eastAsia="Times New Roman" w:hAnsi="Times New Roman" w:cs="Times New Roman"/>
            <w:color w:val="000000"/>
          </w:rPr>
          <w:delText xml:space="preserve">available </w:delText>
        </w:r>
      </w:del>
      <w:r>
        <w:rPr>
          <w:rFonts w:ascii="Times New Roman" w:eastAsia="Times New Roman" w:hAnsi="Times New Roman" w:cs="Times New Roman"/>
          <w:color w:val="000000"/>
        </w:rPr>
        <w:t xml:space="preserve">evidence </w:t>
      </w:r>
      <w:ins w:id="416" w:author="Martin Gerdin Wärnberg" w:date="2025-05-28T09:13:00Z" w16du:dateUtc="2025-05-28T07:13:00Z">
        <w:r w:rsidR="004C19EA">
          <w:rPr>
            <w:rFonts w:ascii="Times New Roman" w:eastAsia="Times New Roman" w:hAnsi="Times New Roman" w:cs="Times New Roman"/>
            <w:color w:val="000000"/>
          </w:rPr>
          <w:t xml:space="preserve">that is </w:t>
        </w:r>
      </w:ins>
      <w:r>
        <w:rPr>
          <w:rFonts w:ascii="Times New Roman" w:eastAsia="Times New Roman" w:hAnsi="Times New Roman" w:cs="Times New Roman"/>
          <w:color w:val="000000"/>
        </w:rPr>
        <w:t>available closer to the time</w:t>
      </w:r>
      <w:ins w:id="417" w:author="Martin Gerdin Wärnberg" w:date="2025-05-28T09:14:00Z" w16du:dateUtc="2025-05-28T07:14:00Z">
        <w:r w:rsidR="004C19EA">
          <w:rPr>
            <w:rFonts w:ascii="Times New Roman" w:eastAsia="Times New Roman" w:hAnsi="Times New Roman" w:cs="Times New Roman"/>
            <w:color w:val="000000"/>
          </w:rPr>
          <w:t xml:space="preserve">, </w:t>
        </w:r>
      </w:ins>
      <w:del w:id="418" w:author="Martin Gerdin Wärnberg" w:date="2025-05-28T09:14:00Z" w16du:dateUtc="2025-05-28T07:14:00Z">
        <w:r w:rsidDel="004C19EA">
          <w:rPr>
            <w:rFonts w:ascii="Times New Roman" w:eastAsia="Times New Roman" w:hAnsi="Times New Roman" w:cs="Times New Roman"/>
            <w:color w:val="000000"/>
          </w:rPr>
          <w:delText>,</w:delText>
        </w:r>
      </w:del>
      <w:r>
        <w:rPr>
          <w:rFonts w:ascii="Times New Roman" w:eastAsia="Times New Roman" w:hAnsi="Times New Roman" w:cs="Times New Roman"/>
          <w:color w:val="000000"/>
        </w:rPr>
        <w:t xml:space="preserve"> </w:t>
      </w:r>
      <w:del w:id="419" w:author="Martin Gerdin Wärnberg" w:date="2025-05-28T09:14:00Z" w16du:dateUtc="2025-05-28T07:14:00Z">
        <w:r w:rsidDel="004C19EA">
          <w:rPr>
            <w:rFonts w:ascii="Times New Roman" w:eastAsia="Times New Roman" w:hAnsi="Times New Roman" w:cs="Times New Roman"/>
            <w:color w:val="000000"/>
          </w:rPr>
          <w:delText xml:space="preserve">and it </w:delText>
        </w:r>
      </w:del>
      <w:ins w:id="420" w:author="Martin Gerdin Wärnberg" w:date="2025-05-28T09:14:00Z" w16du:dateUtc="2025-05-28T07:14:00Z">
        <w:r w:rsidR="004C19EA">
          <w:rPr>
            <w:rFonts w:ascii="Times New Roman" w:eastAsia="Times New Roman" w:hAnsi="Times New Roman" w:cs="Times New Roman"/>
            <w:color w:val="000000"/>
          </w:rPr>
          <w:t xml:space="preserve">which </w:t>
        </w:r>
      </w:ins>
      <w:r>
        <w:rPr>
          <w:rFonts w:ascii="Times New Roman" w:eastAsia="Times New Roman" w:hAnsi="Times New Roman" w:cs="Times New Roman"/>
          <w:color w:val="000000"/>
        </w:rPr>
        <w:t>may differ for the outcomes collected via the complete and incomplete designs.</w:t>
      </w:r>
      <w:r w:rsidR="001963BB">
        <w:rPr>
          <w:rFonts w:ascii="Times New Roman" w:eastAsia="Times New Roman" w:hAnsi="Times New Roman" w:cs="Times New Roman"/>
          <w:color w:val="000000"/>
        </w:rPr>
        <w:t xml:space="preserve"> </w:t>
      </w:r>
      <w:r w:rsidR="001963BB">
        <w:rPr>
          <w:rFonts w:ascii="Times New Roman" w:eastAsia="Times New Roman" w:hAnsi="Times New Roman" w:cs="Times New Roman"/>
          <w:color w:val="000000"/>
        </w:rPr>
        <w:t>We will use a two-sided significance level of 5% and estimate 95% confidence intervals.</w:t>
      </w:r>
    </w:p>
    <w:p w14:paraId="00000139" w14:textId="77777777" w:rsidR="00CE4CB3" w:rsidRDefault="00CE4CB3">
      <w:pPr>
        <w:rPr>
          <w:rFonts w:ascii="Times New Roman" w:eastAsia="Times New Roman" w:hAnsi="Times New Roman" w:cs="Times New Roman"/>
          <w:color w:val="000000"/>
        </w:rPr>
      </w:pPr>
    </w:p>
    <w:p w14:paraId="0000013A" w14:textId="77777777" w:rsidR="00CE4CB3" w:rsidRDefault="00391F2E" w:rsidP="00892A39">
      <w:pPr>
        <w:pStyle w:val="Heading2"/>
      </w:pPr>
      <w:bookmarkStart w:id="421" w:name="_heading=h.4az3fe7hrzq8" w:colFirst="0" w:colLast="0"/>
      <w:bookmarkEnd w:id="421"/>
      <w:r>
        <w:t xml:space="preserve">Interim analyses {21b} </w:t>
      </w:r>
    </w:p>
    <w:p w14:paraId="74ADA3F2" w14:textId="69238F0B" w:rsidR="001B1D96" w:rsidRPr="001B1D96" w:rsidRDefault="001B1D96" w:rsidP="001B1D96">
      <w:pPr>
        <w:rPr>
          <w:rFonts w:ascii="Times New Roman" w:eastAsia="Times New Roman" w:hAnsi="Times New Roman" w:cs="Times New Roman"/>
          <w:color w:val="000000"/>
          <w:lang w:val="en-SE"/>
        </w:rPr>
      </w:pPr>
      <w:r w:rsidRPr="001B1D96">
        <w:rPr>
          <w:rFonts w:ascii="Times New Roman" w:eastAsia="Times New Roman" w:hAnsi="Times New Roman" w:cs="Times New Roman"/>
          <w:color w:val="000000"/>
          <w:lang w:val="en-SE"/>
        </w:rPr>
        <w:t>There will be one interim analysis after half of the batches have completed the trial. The interim analysis will be assessed by the joint Trial Steering and Data Monitoring Committee. The purposes of this interim analysis will be to</w:t>
      </w:r>
      <w:r>
        <w:rPr>
          <w:rFonts w:ascii="Times New Roman" w:eastAsia="Times New Roman" w:hAnsi="Times New Roman" w:cs="Times New Roman"/>
          <w:color w:val="000000"/>
          <w:lang w:val="en-SE"/>
        </w:rPr>
        <w:t xml:space="preserve"> </w:t>
      </w:r>
      <w:r w:rsidRPr="001B1D96">
        <w:rPr>
          <w:rFonts w:ascii="Times New Roman" w:eastAsia="Times New Roman" w:hAnsi="Times New Roman" w:cs="Times New Roman"/>
          <w:color w:val="000000"/>
          <w:lang w:val="en-SE"/>
        </w:rPr>
        <w:t xml:space="preserve">assess the trial's feasibility and recommend </w:t>
      </w:r>
      <w:del w:id="422" w:author="Martin Gerdin Wärnberg" w:date="2025-05-28T09:21:00Z" w16du:dateUtc="2025-05-28T07:21:00Z">
        <w:r w:rsidRPr="001B1D96" w:rsidDel="00D27574">
          <w:rPr>
            <w:rFonts w:ascii="Times New Roman" w:eastAsia="Times New Roman" w:hAnsi="Times New Roman" w:cs="Times New Roman"/>
            <w:color w:val="000000"/>
            <w:lang w:val="en-SE"/>
          </w:rPr>
          <w:delText xml:space="preserve">stopping </w:delText>
        </w:r>
      </w:del>
      <w:ins w:id="423" w:author="Martin Gerdin Wärnberg" w:date="2025-05-28T09:21:00Z" w16du:dateUtc="2025-05-28T07:21:00Z">
        <w:r w:rsidR="00D27574">
          <w:rPr>
            <w:rFonts w:ascii="Times New Roman" w:eastAsia="Times New Roman" w:hAnsi="Times New Roman" w:cs="Times New Roman"/>
            <w:color w:val="000000"/>
            <w:lang w:val="en-SE"/>
          </w:rPr>
          <w:t>that</w:t>
        </w:r>
        <w:r w:rsidR="00D27574" w:rsidRPr="001B1D96">
          <w:rPr>
            <w:rFonts w:ascii="Times New Roman" w:eastAsia="Times New Roman" w:hAnsi="Times New Roman" w:cs="Times New Roman"/>
            <w:color w:val="000000"/>
            <w:lang w:val="en-SE"/>
          </w:rPr>
          <w:t xml:space="preserve"> </w:t>
        </w:r>
      </w:ins>
      <w:r w:rsidRPr="001B1D96">
        <w:rPr>
          <w:rFonts w:ascii="Times New Roman" w:eastAsia="Times New Roman" w:hAnsi="Times New Roman" w:cs="Times New Roman"/>
          <w:color w:val="000000"/>
          <w:lang w:val="en-SE"/>
        </w:rPr>
        <w:t xml:space="preserve">the trial </w:t>
      </w:r>
      <w:ins w:id="424" w:author="Martin Gerdin Wärnberg" w:date="2025-05-28T09:21:00Z" w16du:dateUtc="2025-05-28T07:21:00Z">
        <w:r w:rsidR="00D27574">
          <w:rPr>
            <w:rFonts w:ascii="Times New Roman" w:eastAsia="Times New Roman" w:hAnsi="Times New Roman" w:cs="Times New Roman"/>
            <w:color w:val="000000"/>
            <w:lang w:val="en-SE"/>
          </w:rPr>
          <w:t xml:space="preserve">be stopped </w:t>
        </w:r>
      </w:ins>
      <w:r w:rsidRPr="001B1D96">
        <w:rPr>
          <w:rFonts w:ascii="Times New Roman" w:eastAsia="Times New Roman" w:hAnsi="Times New Roman" w:cs="Times New Roman"/>
          <w:color w:val="000000"/>
          <w:lang w:val="en-SE"/>
        </w:rPr>
        <w:t xml:space="preserve">if </w:t>
      </w:r>
      <w:del w:id="425" w:author="Martin Gerdin Wärnberg" w:date="2025-05-28T09:21:00Z" w16du:dateUtc="2025-05-28T07:21:00Z">
        <w:r w:rsidRPr="001B1D96" w:rsidDel="00D27574">
          <w:rPr>
            <w:rFonts w:ascii="Times New Roman" w:eastAsia="Times New Roman" w:hAnsi="Times New Roman" w:cs="Times New Roman"/>
            <w:color w:val="000000"/>
            <w:lang w:val="en-SE"/>
          </w:rPr>
          <w:delText>the trial</w:delText>
        </w:r>
      </w:del>
      <w:ins w:id="426" w:author="Martin Gerdin Wärnberg" w:date="2025-05-28T09:21:00Z" w16du:dateUtc="2025-05-28T07:21:00Z">
        <w:r w:rsidR="00D27574">
          <w:rPr>
            <w:rFonts w:ascii="Times New Roman" w:eastAsia="Times New Roman" w:hAnsi="Times New Roman" w:cs="Times New Roman"/>
            <w:color w:val="000000"/>
            <w:lang w:val="en-SE"/>
          </w:rPr>
          <w:t>it</w:t>
        </w:r>
      </w:ins>
      <w:r w:rsidRPr="001B1D96">
        <w:rPr>
          <w:rFonts w:ascii="Times New Roman" w:eastAsia="Times New Roman" w:hAnsi="Times New Roman" w:cs="Times New Roman"/>
          <w:color w:val="000000"/>
          <w:lang w:val="en-SE"/>
        </w:rPr>
        <w:t xml:space="preserve"> is not feasible</w:t>
      </w:r>
      <w:ins w:id="427" w:author="Martin Gerdin Wärnberg" w:date="2025-05-28T09:21:00Z" w16du:dateUtc="2025-05-28T07:21:00Z">
        <w:r w:rsidR="00D27574">
          <w:rPr>
            <w:rFonts w:ascii="Times New Roman" w:eastAsia="Times New Roman" w:hAnsi="Times New Roman" w:cs="Times New Roman"/>
            <w:color w:val="000000"/>
            <w:lang w:val="en-SE"/>
          </w:rPr>
          <w:t xml:space="preserve"> (e.g. </w:t>
        </w:r>
      </w:ins>
      <w:del w:id="428" w:author="Martin Gerdin Wärnberg" w:date="2025-05-28T09:21:00Z" w16du:dateUtc="2025-05-28T07:21:00Z">
        <w:r w:rsidRPr="001B1D96" w:rsidDel="00D27574">
          <w:rPr>
            <w:rFonts w:ascii="Times New Roman" w:eastAsia="Times New Roman" w:hAnsi="Times New Roman" w:cs="Times New Roman"/>
            <w:color w:val="000000"/>
            <w:lang w:val="en-SE"/>
          </w:rPr>
          <w:delText>, for</w:delText>
        </w:r>
      </w:del>
      <w:r w:rsidRPr="001B1D96">
        <w:rPr>
          <w:rFonts w:ascii="Times New Roman" w:eastAsia="Times New Roman" w:hAnsi="Times New Roman" w:cs="Times New Roman"/>
          <w:color w:val="000000"/>
          <w:lang w:val="en-SE"/>
        </w:rPr>
        <w:t xml:space="preserve"> </w:t>
      </w:r>
      <w:del w:id="429" w:author="Martin Gerdin Wärnberg" w:date="2025-05-28T09:21:00Z" w16du:dateUtc="2025-05-28T07:21:00Z">
        <w:r w:rsidRPr="001B1D96" w:rsidDel="00D27574">
          <w:rPr>
            <w:rFonts w:ascii="Times New Roman" w:eastAsia="Times New Roman" w:hAnsi="Times New Roman" w:cs="Times New Roman"/>
            <w:color w:val="000000"/>
            <w:lang w:val="en-SE"/>
          </w:rPr>
          <w:delText xml:space="preserve">example </w:delText>
        </w:r>
      </w:del>
      <w:r w:rsidRPr="001B1D96">
        <w:rPr>
          <w:rFonts w:ascii="Times New Roman" w:eastAsia="Times New Roman" w:hAnsi="Times New Roman" w:cs="Times New Roman"/>
          <w:color w:val="000000"/>
          <w:lang w:val="en-SE"/>
        </w:rPr>
        <w:t>if hospitals fail to adhere to the randomisation schedule or if there are substantial missing data in outcomes</w:t>
      </w:r>
      <w:ins w:id="430" w:author="Martin Gerdin Wärnberg" w:date="2025-05-28T09:22:00Z" w16du:dateUtc="2025-05-28T07:22:00Z">
        <w:r w:rsidR="00D27574">
          <w:rPr>
            <w:rFonts w:ascii="Times New Roman" w:eastAsia="Times New Roman" w:hAnsi="Times New Roman" w:cs="Times New Roman"/>
            <w:color w:val="000000"/>
            <w:lang w:val="en-SE"/>
          </w:rPr>
          <w:t>)</w:t>
        </w:r>
      </w:ins>
      <w:r>
        <w:rPr>
          <w:rFonts w:ascii="Times New Roman" w:eastAsia="Times New Roman" w:hAnsi="Times New Roman" w:cs="Times New Roman"/>
          <w:color w:val="000000"/>
          <w:lang w:val="en-SE"/>
        </w:rPr>
        <w:t xml:space="preserve">, and to </w:t>
      </w:r>
      <w:r w:rsidRPr="001B1D96">
        <w:rPr>
          <w:rFonts w:ascii="Times New Roman" w:eastAsia="Times New Roman" w:hAnsi="Times New Roman" w:cs="Times New Roman"/>
          <w:color w:val="000000"/>
          <w:lang w:val="en-SE"/>
        </w:rPr>
        <w:t>compare characteristics across intervention conditions to monitor for differential recruitment/ascertainment between</w:t>
      </w:r>
      <w:ins w:id="431" w:author="Martin Gerdin Wärnberg" w:date="2025-05-28T09:22:00Z" w16du:dateUtc="2025-05-28T07:22:00Z">
        <w:r w:rsidR="00D27574">
          <w:rPr>
            <w:rFonts w:ascii="Times New Roman" w:eastAsia="Times New Roman" w:hAnsi="Times New Roman" w:cs="Times New Roman"/>
            <w:color w:val="000000"/>
            <w:lang w:val="en-SE"/>
          </w:rPr>
          <w:t xml:space="preserve"> the</w:t>
        </w:r>
      </w:ins>
      <w:r w:rsidRPr="001B1D96">
        <w:rPr>
          <w:rFonts w:ascii="Times New Roman" w:eastAsia="Times New Roman" w:hAnsi="Times New Roman" w:cs="Times New Roman"/>
          <w:color w:val="000000"/>
          <w:lang w:val="en-SE"/>
        </w:rPr>
        <w:t xml:space="preserve"> intervention and control</w:t>
      </w:r>
      <w:ins w:id="432" w:author="Martin Gerdin Wärnberg" w:date="2025-05-28T09:22:00Z" w16du:dateUtc="2025-05-28T07:22:00Z">
        <w:r w:rsidR="00D27574">
          <w:rPr>
            <w:rFonts w:ascii="Times New Roman" w:eastAsia="Times New Roman" w:hAnsi="Times New Roman" w:cs="Times New Roman"/>
            <w:color w:val="000000"/>
            <w:lang w:val="en-SE"/>
          </w:rPr>
          <w:t xml:space="preserve"> groups</w:t>
        </w:r>
      </w:ins>
      <w:r w:rsidRPr="001B1D96">
        <w:rPr>
          <w:rFonts w:ascii="Times New Roman" w:eastAsia="Times New Roman" w:hAnsi="Times New Roman" w:cs="Times New Roman"/>
          <w:color w:val="000000"/>
          <w:lang w:val="en-SE"/>
        </w:rPr>
        <w:t>.</w:t>
      </w:r>
    </w:p>
    <w:p w14:paraId="0000013C" w14:textId="77777777" w:rsidR="00CE4CB3" w:rsidRPr="001B1D96" w:rsidRDefault="00CE4CB3">
      <w:pPr>
        <w:rPr>
          <w:rFonts w:ascii="Times New Roman" w:eastAsia="Times New Roman" w:hAnsi="Times New Roman" w:cs="Times New Roman"/>
          <w:color w:val="000000"/>
          <w:lang w:val="en-SE"/>
        </w:rPr>
      </w:pPr>
    </w:p>
    <w:p w14:paraId="48959983" w14:textId="01103896" w:rsidR="00700351" w:rsidRPr="00700351" w:rsidRDefault="00391F2E" w:rsidP="00700351">
      <w:pPr>
        <w:pStyle w:val="Heading2"/>
      </w:pPr>
      <w:r>
        <w:t>Method for additional analyses (</w:t>
      </w:r>
      <w:proofErr w:type="spellStart"/>
      <w:r>
        <w:t>eg</w:t>
      </w:r>
      <w:proofErr w:type="spellEnd"/>
      <w:r>
        <w:t>, subgroup and adjusted analyses) {20b}</w:t>
      </w:r>
    </w:p>
    <w:p w14:paraId="760F4B33" w14:textId="5018F64D" w:rsidR="00602F18" w:rsidRDefault="00700351" w:rsidP="00700351">
      <w:pPr>
        <w:pStyle w:val="Heading3"/>
      </w:pPr>
      <w:r>
        <w:t>Sensitivity analyses</w:t>
      </w:r>
    </w:p>
    <w:p w14:paraId="05DAAD4B" w14:textId="7CA574BA" w:rsidR="00700351" w:rsidRDefault="00D27574" w:rsidP="00700351">
      <w:pPr>
        <w:rPr>
          <w:rFonts w:ascii="Times New Roman" w:eastAsia="Times New Roman" w:hAnsi="Times New Roman" w:cs="Times New Roman"/>
          <w:color w:val="000000"/>
        </w:rPr>
      </w:pPr>
      <w:ins w:id="433" w:author="Martin Gerdin Wärnberg" w:date="2025-05-28T09:17:00Z" w16du:dateUtc="2025-05-28T07:17:00Z">
        <w:r>
          <w:rPr>
            <w:rFonts w:ascii="Times New Roman" w:eastAsia="Times New Roman" w:hAnsi="Times New Roman" w:cs="Times New Roman"/>
            <w:color w:val="000000"/>
          </w:rPr>
          <w:t xml:space="preserve">We will conduct </w:t>
        </w:r>
      </w:ins>
      <w:del w:id="434" w:author="Martin Gerdin Wärnberg" w:date="2025-05-28T09:17:00Z" w16du:dateUtc="2025-05-28T07:17:00Z">
        <w:r w:rsidR="00700351" w:rsidDel="00D27574">
          <w:rPr>
            <w:rFonts w:ascii="Times New Roman" w:eastAsia="Times New Roman" w:hAnsi="Times New Roman" w:cs="Times New Roman"/>
            <w:color w:val="000000"/>
          </w:rPr>
          <w:delText xml:space="preserve">In </w:delText>
        </w:r>
      </w:del>
      <w:r w:rsidR="00700351">
        <w:rPr>
          <w:rFonts w:ascii="Times New Roman" w:eastAsia="Times New Roman" w:hAnsi="Times New Roman" w:cs="Times New Roman"/>
          <w:color w:val="000000"/>
        </w:rPr>
        <w:t xml:space="preserve">a sensitivity analysis </w:t>
      </w:r>
      <w:del w:id="435" w:author="Martin Gerdin Wärnberg" w:date="2025-05-28T09:17:00Z" w16du:dateUtc="2025-05-28T07:17:00Z">
        <w:r w:rsidR="00700351" w:rsidDel="00D27574">
          <w:rPr>
            <w:rFonts w:ascii="Times New Roman" w:eastAsia="Times New Roman" w:hAnsi="Times New Roman" w:cs="Times New Roman"/>
            <w:color w:val="000000"/>
          </w:rPr>
          <w:delText xml:space="preserve">we will </w:delText>
        </w:r>
      </w:del>
      <w:ins w:id="436" w:author="Martin Gerdin Wärnberg" w:date="2025-05-28T09:17:00Z" w16du:dateUtc="2025-05-28T07:17:00Z">
        <w:r>
          <w:rPr>
            <w:rFonts w:ascii="Times New Roman" w:eastAsia="Times New Roman" w:hAnsi="Times New Roman" w:cs="Times New Roman"/>
            <w:color w:val="000000"/>
          </w:rPr>
          <w:t xml:space="preserve">to </w:t>
        </w:r>
      </w:ins>
      <w:r w:rsidR="00700351">
        <w:rPr>
          <w:rFonts w:ascii="Times New Roman" w:eastAsia="Times New Roman" w:hAnsi="Times New Roman" w:cs="Times New Roman"/>
          <w:color w:val="000000"/>
        </w:rPr>
        <w:t xml:space="preserve">explore </w:t>
      </w:r>
      <w:del w:id="437" w:author="Martin Gerdin Wärnberg" w:date="2025-05-28T09:17:00Z" w16du:dateUtc="2025-05-28T07:17:00Z">
        <w:r w:rsidR="00700351" w:rsidDel="00D27574">
          <w:rPr>
            <w:rFonts w:ascii="Times New Roman" w:eastAsia="Times New Roman" w:hAnsi="Times New Roman" w:cs="Times New Roman"/>
            <w:color w:val="000000"/>
          </w:rPr>
          <w:delText xml:space="preserve">if </w:delText>
        </w:r>
      </w:del>
      <w:ins w:id="438" w:author="Martin Gerdin Wärnberg" w:date="2025-05-28T09:17:00Z" w16du:dateUtc="2025-05-28T07:17:00Z">
        <w:r>
          <w:rPr>
            <w:rFonts w:ascii="Times New Roman" w:eastAsia="Times New Roman" w:hAnsi="Times New Roman" w:cs="Times New Roman"/>
            <w:color w:val="000000"/>
          </w:rPr>
          <w:t>whether</w:t>
        </w:r>
        <w:r>
          <w:rPr>
            <w:rFonts w:ascii="Times New Roman" w:eastAsia="Times New Roman" w:hAnsi="Times New Roman" w:cs="Times New Roman"/>
            <w:color w:val="000000"/>
          </w:rPr>
          <w:t xml:space="preserve"> </w:t>
        </w:r>
      </w:ins>
      <w:r w:rsidR="00700351">
        <w:rPr>
          <w:rFonts w:ascii="Times New Roman" w:eastAsia="Times New Roman" w:hAnsi="Times New Roman" w:cs="Times New Roman"/>
          <w:color w:val="000000"/>
        </w:rPr>
        <w:t xml:space="preserve">models with more complicated correlation structures are </w:t>
      </w:r>
      <w:del w:id="439" w:author="Martin Gerdin Wärnberg" w:date="2025-05-28T09:17:00Z" w16du:dateUtc="2025-05-28T07:17:00Z">
        <w:r w:rsidR="00700351" w:rsidDel="00D27574">
          <w:rPr>
            <w:rFonts w:ascii="Times New Roman" w:eastAsia="Times New Roman" w:hAnsi="Times New Roman" w:cs="Times New Roman"/>
            <w:color w:val="000000"/>
          </w:rPr>
          <w:delText xml:space="preserve">a </w:delText>
        </w:r>
      </w:del>
      <w:r w:rsidR="00700351">
        <w:rPr>
          <w:rFonts w:ascii="Times New Roman" w:eastAsia="Times New Roman" w:hAnsi="Times New Roman" w:cs="Times New Roman"/>
          <w:color w:val="000000"/>
        </w:rPr>
        <w:t>better fit</w:t>
      </w:r>
      <w:ins w:id="440" w:author="Martin Gerdin Wärnberg" w:date="2025-05-28T09:17:00Z" w16du:dateUtc="2025-05-28T07:17:00Z">
        <w:r>
          <w:rPr>
            <w:rFonts w:ascii="Times New Roman" w:eastAsia="Times New Roman" w:hAnsi="Times New Roman" w:cs="Times New Roman"/>
            <w:color w:val="000000"/>
          </w:rPr>
          <w:t>s</w:t>
        </w:r>
      </w:ins>
      <w:r w:rsidR="00700351">
        <w:rPr>
          <w:rFonts w:ascii="Times New Roman" w:eastAsia="Times New Roman" w:hAnsi="Times New Roman" w:cs="Times New Roman"/>
          <w:color w:val="000000"/>
        </w:rPr>
        <w:t xml:space="preserve"> to the data. These models are not </w:t>
      </w:r>
      <w:del w:id="441" w:author="Martin Gerdin Wärnberg" w:date="2025-05-28T09:17:00Z" w16du:dateUtc="2025-05-28T07:17:00Z">
        <w:r w:rsidR="00700351" w:rsidDel="00D27574">
          <w:rPr>
            <w:rFonts w:ascii="Times New Roman" w:eastAsia="Times New Roman" w:hAnsi="Times New Roman" w:cs="Times New Roman"/>
            <w:color w:val="000000"/>
          </w:rPr>
          <w:delText xml:space="preserve">being used as </w:delText>
        </w:r>
      </w:del>
      <w:r w:rsidR="00700351">
        <w:rPr>
          <w:rFonts w:ascii="Times New Roman" w:eastAsia="Times New Roman" w:hAnsi="Times New Roman" w:cs="Times New Roman"/>
          <w:color w:val="000000"/>
        </w:rPr>
        <w:t xml:space="preserve">our primary analysis models as there is limited understanding </w:t>
      </w:r>
      <w:del w:id="442" w:author="Martin Gerdin Wärnberg" w:date="2025-05-28T09:18:00Z" w16du:dateUtc="2025-05-28T07:18:00Z">
        <w:r w:rsidR="00700351" w:rsidDel="00D27574">
          <w:rPr>
            <w:rFonts w:ascii="Times New Roman" w:eastAsia="Times New Roman" w:hAnsi="Times New Roman" w:cs="Times New Roman"/>
            <w:color w:val="000000"/>
          </w:rPr>
          <w:delText>as to</w:delText>
        </w:r>
      </w:del>
      <w:ins w:id="443" w:author="Martin Gerdin Wärnberg" w:date="2025-05-28T09:18:00Z" w16du:dateUtc="2025-05-28T07:18:00Z">
        <w:r>
          <w:rPr>
            <w:rFonts w:ascii="Times New Roman" w:eastAsia="Times New Roman" w:hAnsi="Times New Roman" w:cs="Times New Roman"/>
            <w:color w:val="000000"/>
          </w:rPr>
          <w:t>of</w:t>
        </w:r>
      </w:ins>
      <w:r w:rsidR="00700351">
        <w:rPr>
          <w:rFonts w:ascii="Times New Roman" w:eastAsia="Times New Roman" w:hAnsi="Times New Roman" w:cs="Times New Roman"/>
          <w:color w:val="000000"/>
        </w:rPr>
        <w:t xml:space="preserve"> when such models will converge and how to choose between the various </w:t>
      </w:r>
      <w:del w:id="444" w:author="Martin Gerdin Wärnberg" w:date="2025-05-28T09:18:00Z" w16du:dateUtc="2025-05-28T07:18:00Z">
        <w:r w:rsidR="00700351" w:rsidDel="00D27574">
          <w:rPr>
            <w:rFonts w:ascii="Times New Roman" w:eastAsia="Times New Roman" w:hAnsi="Times New Roman" w:cs="Times New Roman"/>
            <w:color w:val="000000"/>
          </w:rPr>
          <w:delText xml:space="preserve">different </w:delText>
        </w:r>
      </w:del>
      <w:r w:rsidR="00700351">
        <w:rPr>
          <w:rFonts w:ascii="Times New Roman" w:eastAsia="Times New Roman" w:hAnsi="Times New Roman" w:cs="Times New Roman"/>
          <w:color w:val="000000"/>
        </w:rPr>
        <w:t xml:space="preserve">correlation structures </w:t>
      </w:r>
      <w:del w:id="445" w:author="Martin Gerdin Wärnberg" w:date="2025-05-28T09:18:00Z" w16du:dateUtc="2025-05-28T07:18:00Z">
        <w:r w:rsidR="00700351" w:rsidDel="00D27574">
          <w:rPr>
            <w:rFonts w:ascii="Times New Roman" w:eastAsia="Times New Roman" w:hAnsi="Times New Roman" w:cs="Times New Roman"/>
            <w:color w:val="000000"/>
          </w:rPr>
          <w:delText xml:space="preserve">which </w:delText>
        </w:r>
      </w:del>
      <w:ins w:id="446" w:author="Martin Gerdin Wärnberg" w:date="2025-05-28T09:18:00Z" w16du:dateUtc="2025-05-28T07:18:00Z">
        <w:r>
          <w:rPr>
            <w:rFonts w:ascii="Times New Roman" w:eastAsia="Times New Roman" w:hAnsi="Times New Roman" w:cs="Times New Roman"/>
            <w:color w:val="000000"/>
          </w:rPr>
          <w:t>that may</w:t>
        </w:r>
        <w:r>
          <w:rPr>
            <w:rFonts w:ascii="Times New Roman" w:eastAsia="Times New Roman" w:hAnsi="Times New Roman" w:cs="Times New Roman"/>
            <w:color w:val="000000"/>
          </w:rPr>
          <w:t xml:space="preserve"> </w:t>
        </w:r>
      </w:ins>
      <w:del w:id="447" w:author="Martin Gerdin Wärnberg" w:date="2025-05-28T09:18:00Z" w16du:dateUtc="2025-05-28T07:18:00Z">
        <w:r w:rsidR="00700351" w:rsidDel="00D27574">
          <w:rPr>
            <w:rFonts w:ascii="Times New Roman" w:eastAsia="Times New Roman" w:hAnsi="Times New Roman" w:cs="Times New Roman"/>
            <w:color w:val="000000"/>
          </w:rPr>
          <w:delText xml:space="preserve">might </w:delText>
        </w:r>
      </w:del>
      <w:r w:rsidR="00700351">
        <w:rPr>
          <w:rFonts w:ascii="Times New Roman" w:eastAsia="Times New Roman" w:hAnsi="Times New Roman" w:cs="Times New Roman"/>
          <w:color w:val="000000"/>
        </w:rPr>
        <w:t>be plausible.</w:t>
      </w:r>
      <w:r w:rsidR="00700351">
        <w:rPr>
          <w:rFonts w:ascii="Times New Roman" w:eastAsia="Times New Roman" w:hAnsi="Times New Roman" w:cs="Times New Roman"/>
          <w:color w:val="000000"/>
        </w:rPr>
        <w:t xml:space="preserve"> </w:t>
      </w:r>
      <w:r w:rsidR="00700351">
        <w:rPr>
          <w:rFonts w:ascii="Times New Roman" w:eastAsia="Times New Roman" w:hAnsi="Times New Roman" w:cs="Times New Roman"/>
          <w:color w:val="000000"/>
        </w:rPr>
        <w:t xml:space="preserve">To this end we will additionally fit generalised linear mixed models (with </w:t>
      </w:r>
      <w:ins w:id="448" w:author="Martin Gerdin Wärnberg" w:date="2025-05-28T09:19:00Z" w16du:dateUtc="2025-05-28T07:19:00Z">
        <w:r>
          <w:rPr>
            <w:rFonts w:ascii="Times New Roman" w:eastAsia="Times New Roman" w:hAnsi="Times New Roman" w:cs="Times New Roman"/>
            <w:color w:val="000000"/>
          </w:rPr>
          <w:t xml:space="preserve">the </w:t>
        </w:r>
      </w:ins>
      <w:r w:rsidR="00700351">
        <w:rPr>
          <w:rFonts w:ascii="Times New Roman" w:eastAsia="Times New Roman" w:hAnsi="Times New Roman" w:cs="Times New Roman"/>
          <w:color w:val="000000"/>
        </w:rPr>
        <w:t xml:space="preserve">same link functions and fixed effects </w:t>
      </w:r>
      <w:del w:id="449" w:author="Martin Gerdin Wärnberg" w:date="2025-05-28T09:19:00Z" w16du:dateUtc="2025-05-28T07:19:00Z">
        <w:r w:rsidR="00700351" w:rsidDel="00D27574">
          <w:rPr>
            <w:rFonts w:ascii="Times New Roman" w:eastAsia="Times New Roman" w:hAnsi="Times New Roman" w:cs="Times New Roman"/>
            <w:color w:val="000000"/>
          </w:rPr>
          <w:delText xml:space="preserve">as </w:delText>
        </w:r>
      </w:del>
      <w:r w:rsidR="00700351">
        <w:rPr>
          <w:rFonts w:ascii="Times New Roman" w:eastAsia="Times New Roman" w:hAnsi="Times New Roman" w:cs="Times New Roman"/>
          <w:color w:val="000000"/>
        </w:rPr>
        <w:t xml:space="preserve">described above) to include a discrete time decay correlation structure </w:t>
      </w:r>
      <w:del w:id="450" w:author="Martin Gerdin Wärnberg" w:date="2025-05-28T09:19:00Z" w16du:dateUtc="2025-05-28T07:19:00Z">
        <w:r w:rsidR="00700351" w:rsidDel="00D27574">
          <w:rPr>
            <w:rFonts w:ascii="Times New Roman" w:eastAsia="Times New Roman" w:hAnsi="Times New Roman" w:cs="Times New Roman"/>
            <w:color w:val="000000"/>
          </w:rPr>
          <w:delText xml:space="preserve">including </w:delText>
        </w:r>
      </w:del>
      <w:ins w:id="451" w:author="Martin Gerdin Wärnberg" w:date="2025-05-28T09:19:00Z" w16du:dateUtc="2025-05-28T07:19:00Z">
        <w:r>
          <w:rPr>
            <w:rFonts w:ascii="Times New Roman" w:eastAsia="Times New Roman" w:hAnsi="Times New Roman" w:cs="Times New Roman"/>
            <w:color w:val="000000"/>
          </w:rPr>
          <w:t>that includes</w:t>
        </w:r>
        <w:r>
          <w:rPr>
            <w:rFonts w:ascii="Times New Roman" w:eastAsia="Times New Roman" w:hAnsi="Times New Roman" w:cs="Times New Roman"/>
            <w:color w:val="000000"/>
          </w:rPr>
          <w:t xml:space="preserve"> </w:t>
        </w:r>
      </w:ins>
      <w:r w:rsidR="00700351">
        <w:rPr>
          <w:rFonts w:ascii="Times New Roman" w:eastAsia="Times New Roman" w:hAnsi="Times New Roman" w:cs="Times New Roman"/>
          <w:color w:val="000000"/>
        </w:rPr>
        <w:t xml:space="preserve">a random cluster effect with </w:t>
      </w:r>
      <w:ins w:id="452" w:author="Martin Gerdin Wärnberg" w:date="2025-05-28T09:20:00Z" w16du:dateUtc="2025-05-28T07:20:00Z">
        <w:r>
          <w:rPr>
            <w:rFonts w:ascii="Times New Roman" w:eastAsia="Times New Roman" w:hAnsi="Times New Roman" w:cs="Times New Roman"/>
            <w:color w:val="000000"/>
          </w:rPr>
          <w:t xml:space="preserve">an </w:t>
        </w:r>
      </w:ins>
      <w:r w:rsidR="00700351">
        <w:rPr>
          <w:rFonts w:ascii="Times New Roman" w:eastAsia="Times New Roman" w:hAnsi="Times New Roman" w:cs="Times New Roman"/>
          <w:color w:val="000000"/>
        </w:rPr>
        <w:t>auto-regressive structure (AR (1)).</w:t>
      </w:r>
      <w:r w:rsidR="00700351">
        <w:rPr>
          <w:rFonts w:ascii="Times New Roman" w:eastAsia="Times New Roman" w:hAnsi="Times New Roman" w:cs="Times New Roman"/>
          <w:color w:val="000000"/>
        </w:rPr>
        <w:t xml:space="preserve"> </w:t>
      </w:r>
    </w:p>
    <w:p w14:paraId="1EF3C3B9" w14:textId="77777777" w:rsidR="00700351" w:rsidRDefault="00700351" w:rsidP="00700351">
      <w:pPr>
        <w:rPr>
          <w:rFonts w:ascii="Times New Roman" w:eastAsia="Times New Roman" w:hAnsi="Times New Roman" w:cs="Times New Roman"/>
          <w:color w:val="000000"/>
        </w:rPr>
      </w:pPr>
    </w:p>
    <w:p w14:paraId="1412A93D" w14:textId="0F7120FA" w:rsidR="00700351" w:rsidRPr="00700351" w:rsidRDefault="00700351" w:rsidP="00700351">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To </w:t>
      </w:r>
      <w:del w:id="453" w:author="Martin Gerdin Wärnberg" w:date="2025-05-28T09:22:00Z" w16du:dateUtc="2025-05-28T07:22:00Z">
        <w:r w:rsidDel="00D27574">
          <w:rPr>
            <w:rFonts w:ascii="Times New Roman" w:eastAsia="Times New Roman" w:hAnsi="Times New Roman" w:cs="Times New Roman"/>
            <w:color w:val="000000"/>
          </w:rPr>
          <w:delText xml:space="preserve">additionally </w:delText>
        </w:r>
      </w:del>
      <w:r>
        <w:rPr>
          <w:rFonts w:ascii="Times New Roman" w:eastAsia="Times New Roman" w:hAnsi="Times New Roman" w:cs="Times New Roman"/>
          <w:color w:val="000000"/>
        </w:rPr>
        <w:t xml:space="preserve">explore </w:t>
      </w:r>
      <w:del w:id="454" w:author="Martin Gerdin Wärnberg" w:date="2025-05-28T09:22:00Z" w16du:dateUtc="2025-05-28T07:22:00Z">
        <w:r w:rsidDel="00D27574">
          <w:rPr>
            <w:rFonts w:ascii="Times New Roman" w:eastAsia="Times New Roman" w:hAnsi="Times New Roman" w:cs="Times New Roman"/>
            <w:color w:val="000000"/>
          </w:rPr>
          <w:delText xml:space="preserve">if </w:delText>
        </w:r>
      </w:del>
      <w:ins w:id="455" w:author="Martin Gerdin Wärnberg" w:date="2025-05-28T09:22:00Z" w16du:dateUtc="2025-05-28T07:22:00Z">
        <w:r w:rsidR="00D27574">
          <w:rPr>
            <w:rFonts w:ascii="Times New Roman" w:eastAsia="Times New Roman" w:hAnsi="Times New Roman" w:cs="Times New Roman"/>
            <w:color w:val="000000"/>
          </w:rPr>
          <w:t>whether</w:t>
        </w:r>
        <w:r w:rsidR="00D27574">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 xml:space="preserve">the fixed period effect is both parsimonious and adequate to represent the extent of any underlying secular trend, we will model the time effect using a spline function. Models will also be extended to include random cluster by intervention effects (with a non-zero covariance term) to examine </w:t>
      </w:r>
      <w:del w:id="456" w:author="Martin Gerdin Wärnberg" w:date="2025-05-28T09:23:00Z" w16du:dateUtc="2025-05-28T07:23:00Z">
        <w:r w:rsidDel="00D27574">
          <w:rPr>
            <w:rFonts w:ascii="Times New Roman" w:eastAsia="Times New Roman" w:hAnsi="Times New Roman" w:cs="Times New Roman"/>
            <w:color w:val="000000"/>
          </w:rPr>
          <w:delText xml:space="preserve">if </w:delText>
        </w:r>
      </w:del>
      <w:ins w:id="457" w:author="Martin Gerdin Wärnberg" w:date="2025-05-28T09:23:00Z" w16du:dateUtc="2025-05-28T07:23:00Z">
        <w:r w:rsidR="00D27574">
          <w:rPr>
            <w:rFonts w:ascii="Times New Roman" w:eastAsia="Times New Roman" w:hAnsi="Times New Roman" w:cs="Times New Roman"/>
            <w:color w:val="000000"/>
          </w:rPr>
          <w:t>whether the</w:t>
        </w:r>
        <w:r w:rsidR="00D27574">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 xml:space="preserve">results are sensitive to the assumption of no intervention by cluster interaction. A fully adjusted covariate analysis will </w:t>
      </w:r>
      <w:del w:id="458" w:author="Martin Gerdin Wärnberg" w:date="2025-05-28T09:26:00Z" w16du:dateUtc="2025-05-28T07:26:00Z">
        <w:r w:rsidDel="00926F8A">
          <w:rPr>
            <w:rFonts w:ascii="Times New Roman" w:eastAsia="Times New Roman" w:hAnsi="Times New Roman" w:cs="Times New Roman"/>
            <w:color w:val="000000"/>
          </w:rPr>
          <w:delText xml:space="preserve">additionally </w:delText>
        </w:r>
      </w:del>
      <w:r>
        <w:rPr>
          <w:rFonts w:ascii="Times New Roman" w:eastAsia="Times New Roman" w:hAnsi="Times New Roman" w:cs="Times New Roman"/>
          <w:color w:val="000000"/>
        </w:rPr>
        <w:t>adjust for a set of pre</w:t>
      </w:r>
      <w:del w:id="459" w:author="Martin Gerdin Wärnberg" w:date="2025-05-28T09:26:00Z" w16du:dateUtc="2025-05-28T07:26:00Z">
        <w:r w:rsidDel="00926F8A">
          <w:rPr>
            <w:rFonts w:ascii="Times New Roman" w:eastAsia="Times New Roman" w:hAnsi="Times New Roman" w:cs="Times New Roman"/>
            <w:color w:val="000000"/>
          </w:rPr>
          <w:delText>-</w:delText>
        </w:r>
      </w:del>
      <w:r>
        <w:rPr>
          <w:rFonts w:ascii="Times New Roman" w:eastAsia="Times New Roman" w:hAnsi="Times New Roman" w:cs="Times New Roman"/>
          <w:color w:val="000000"/>
        </w:rPr>
        <w:t>specified individual-</w:t>
      </w:r>
      <w:del w:id="460" w:author="Martin Gerdin Wärnberg" w:date="2025-05-28T09:26:00Z" w16du:dateUtc="2025-05-28T07:26:00Z">
        <w:r w:rsidDel="00926F8A">
          <w:rPr>
            <w:rFonts w:ascii="Times New Roman" w:eastAsia="Times New Roman" w:hAnsi="Times New Roman" w:cs="Times New Roman"/>
            <w:color w:val="000000"/>
          </w:rPr>
          <w:delText xml:space="preserve"> </w:delText>
        </w:r>
      </w:del>
      <w:r>
        <w:rPr>
          <w:rFonts w:ascii="Times New Roman" w:eastAsia="Times New Roman" w:hAnsi="Times New Roman" w:cs="Times New Roman"/>
          <w:color w:val="000000"/>
        </w:rPr>
        <w:t>level covariates of known prognostic importance.</w:t>
      </w:r>
    </w:p>
    <w:p w14:paraId="528F122F" w14:textId="77777777" w:rsidR="00700351" w:rsidRPr="00700351" w:rsidRDefault="00700351" w:rsidP="00700351"/>
    <w:p w14:paraId="6B224F0E" w14:textId="1F0D8FDF" w:rsidR="00700351" w:rsidRPr="00602F18" w:rsidRDefault="00700351" w:rsidP="00700351">
      <w:pPr>
        <w:pStyle w:val="Heading3"/>
      </w:pPr>
      <w:r>
        <w:t>Additional analyses including subgroup analyses</w:t>
      </w:r>
    </w:p>
    <w:p w14:paraId="44F9EB9F" w14:textId="084211E7" w:rsidR="001963BB" w:rsidRDefault="001963BB" w:rsidP="001963BB">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primary subgroup analyses will be based on geographical region because demonstrating the consistency of any effect across multiple regions will </w:t>
      </w:r>
      <w:del w:id="461" w:author="Martin Gerdin Wärnberg" w:date="2025-05-28T09:24:00Z" w16du:dateUtc="2025-05-28T07:24:00Z">
        <w:r w:rsidDel="00D27574">
          <w:rPr>
            <w:rFonts w:ascii="Times New Roman" w:eastAsia="Times New Roman" w:hAnsi="Times New Roman" w:cs="Times New Roman"/>
            <w:color w:val="000000"/>
          </w:rPr>
          <w:delText xml:space="preserve">enhance </w:delText>
        </w:r>
      </w:del>
      <w:ins w:id="462" w:author="Martin Gerdin Wärnberg" w:date="2025-05-28T09:24:00Z" w16du:dateUtc="2025-05-28T07:24:00Z">
        <w:r w:rsidR="00D27574">
          <w:rPr>
            <w:rFonts w:ascii="Times New Roman" w:eastAsia="Times New Roman" w:hAnsi="Times New Roman" w:cs="Times New Roman"/>
            <w:color w:val="000000"/>
          </w:rPr>
          <w:t>improve</w:t>
        </w:r>
        <w:r w:rsidR="00D27574">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 xml:space="preserve">the generalisability of the results (4). </w:t>
      </w:r>
      <w:r w:rsidR="00D620D1">
        <w:rPr>
          <w:rFonts w:ascii="Times New Roman" w:eastAsia="Times New Roman" w:hAnsi="Times New Roman" w:cs="Times New Roman"/>
          <w:color w:val="000000"/>
        </w:rPr>
        <w:t xml:space="preserve">The number of regions will depend on how clusters are distributed across states in India. </w:t>
      </w:r>
      <w:r>
        <w:rPr>
          <w:rFonts w:ascii="Times New Roman" w:eastAsia="Times New Roman" w:hAnsi="Times New Roman" w:cs="Times New Roman"/>
          <w:color w:val="000000"/>
        </w:rPr>
        <w:t xml:space="preserve">Additional subgroup analyses will include age across the groups such as older adolescents (15-19 years), young adults (20-24 years), adults (25-59 years), and older adults (60 years and older) </w:t>
      </w:r>
      <w:r>
        <w:rPr>
          <w:rFonts w:ascii="Times New Roman" w:eastAsia="Times New Roman" w:hAnsi="Times New Roman" w:cs="Times New Roman"/>
          <w:color w:val="000000"/>
        </w:rPr>
        <w:fldChar w:fldCharType="begin"/>
      </w:r>
      <w:r w:rsidR="00241260">
        <w:rPr>
          <w:rFonts w:ascii="Times New Roman" w:eastAsia="Times New Roman" w:hAnsi="Times New Roman" w:cs="Times New Roman"/>
          <w:color w:val="000000"/>
        </w:rPr>
        <w:instrText xml:space="preserve"> ADDIN ZOTERO_ITEM CSL_CITATION {"citationID":"3LPiTHJr","properties":{"formattedCitation":"(48)","plainCitation":"(48)","noteIndex":0},"citationItems":[{"id":207,"uris":["http://zotero.org/users/6304864/items/FLGAEQ67"],"itemData":{"id":207,"type":"article-journal","container-title":"The Lancet Healthy Longevity","DOI":"10.1016/S2666-7568(21)00115-X","ISSN":"2666-7568","issue":"7","journalAbbreviation":"The Lancet Healthy Longevity","language":"English","note":"publisher: Elsevier","page":"e436-e443","source":"www.thelancet.com","title":"A call for standardised age-disaggregated health data","volume":"2","author":[{"family":"Diaz","given":"Theresa"},{"family":"Strong","given":"Kathleen L."},{"family":"Cao","given":"Bochen"},{"family":"Guthold","given":"Regina"},{"family":"Moran","given":"Allisyn C."},{"family":"Moller","given":"Ann-Beth"},{"family":"Requejo","given":"Jennifer"},{"family":"Sadana","given":"Ritu"},{"family":"Thiyagarajan","given":"Jotheeswaran Amuthavalli"},{"family":"Adebayo","given":"Emmanuel"},{"family":"Akwara","given":"Elsie"},{"family":"Amouzou","given":"Agbessi"},{"family":"Varon","given":"John J. Aponte"},{"family":"Azzopardi","given":"Peter S."},{"family":"Boschi-Pinto","given":"Cynthia"},{"family":"Carvajal","given":"Liliana"},{"family":"Chandra-Mouli","given":"Venkatraman"},{"family":"Crofts","given":"Sarah"},{"family":"Dastgiri","given":"Saeed"},{"family":"Dery","given":"Jeremiah S."},{"family":"Elnakib","given":"Shatha"},{"family":"Fagan","given":"Lucy"},{"family":"Ferguson","given":"B. Jane"},{"family":"Fitzner","given":"Julia"},{"family":"Friedman","given":"Howard S."},{"family":"Hagell","given":"Ann"},{"family":"Jongstra","given":"Eduard"},{"family":"Kann","given":"Laura"},{"family":"Chatterji","given":"Somnath"},{"family":"English","given":"Mike"},{"family":"Glaziou","given":"Philippe"},{"family":"Hanson","given":"Claudia"},{"family":"Hosseinpoor","given":"Ahmad R."},{"family":"Marsh","given":"Andrew"},{"family":"Morgan","given":"Alison P."},{"family":"Munos","given":"Melinda K."},{"family":"Noor","given":"Abdisalan"},{"family":"Pavlin","given":"Boris I."},{"family":"Pereira","given":"Rich"},{"family":"Porth","given":"Tyler A."},{"family":"Schellenberg","given":"Joanna"},{"family":"Siddique","given":"Rizwana"},{"family":"You","given":"Danzhen"},{"family":"Vaz","given":"Lara M. E."},{"family":"Banerjee","given":"Anshu"}],"issued":{"date-parts":[["2021",7,1]]}}}],"schema":"https://github.com/citation-style-language/schema/raw/master/csl-citation.json"} </w:instrText>
      </w:r>
      <w:r>
        <w:rPr>
          <w:rFonts w:ascii="Times New Roman" w:eastAsia="Times New Roman" w:hAnsi="Times New Roman" w:cs="Times New Roman"/>
          <w:color w:val="000000"/>
        </w:rPr>
        <w:fldChar w:fldCharType="separate"/>
      </w:r>
      <w:r w:rsidR="00241260">
        <w:rPr>
          <w:rFonts w:ascii="Times New Roman" w:eastAsia="Times New Roman" w:hAnsi="Times New Roman" w:cs="Times New Roman"/>
          <w:noProof/>
          <w:color w:val="000000"/>
        </w:rPr>
        <w:t>(48)</w:t>
      </w:r>
      <w:r>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sex; and the clinical cohorts blunt multisystem trauma, penetrating trauma, and severe isolated traumatic brain injury</w:t>
      </w:r>
      <w:r w:rsidR="00700351">
        <w:rPr>
          <w:rFonts w:ascii="Times New Roman" w:eastAsia="Times New Roman" w:hAnsi="Times New Roman" w:cs="Times New Roman"/>
          <w:color w:val="000000"/>
        </w:rPr>
        <w:t xml:space="preserve"> </w:t>
      </w:r>
      <w:r w:rsidR="00700351">
        <w:rPr>
          <w:rFonts w:ascii="Times New Roman" w:eastAsia="Times New Roman" w:hAnsi="Times New Roman" w:cs="Times New Roman"/>
          <w:color w:val="000000"/>
        </w:rPr>
        <w:fldChar w:fldCharType="begin"/>
      </w:r>
      <w:r w:rsidR="00241260">
        <w:rPr>
          <w:rFonts w:ascii="Times New Roman" w:eastAsia="Times New Roman" w:hAnsi="Times New Roman" w:cs="Times New Roman"/>
          <w:color w:val="000000"/>
        </w:rPr>
        <w:instrText xml:space="preserve"> ADDIN ZOTERO_ITEM CSL_CITATION {"citationID":"LcLshNY0","properties":{"formattedCitation":"(49)","plainCitation":"(49)","noteIndex":0},"citationItems":[{"id":85,"uris":["http://zotero.org/users/6304864/items/PDU4K7FQ"],"itemData":{"id":85,"type":"article-journal","container-title":"Current Trauma Reports","DOI":"10.1007/s40719-018-0127-1","ISSN":"2198-6096","issue":"2","note":"publisher: Springer Science and Business Media LLC","page":"160–169","title":"Quality Benchmarking in Trauma: from the NTDB to TQIP","volume":"4","author":[{"family":"Hornor","given":"Melissa A."},{"family":"Hoeft","given":"Christopher"},{"family":"Nathens","given":"Avery B."}],"issued":{"date-parts":[["2018",4]]}}}],"schema":"https://github.com/citation-style-language/schema/raw/master/csl-citation.json"} </w:instrText>
      </w:r>
      <w:r w:rsidR="00700351">
        <w:rPr>
          <w:rFonts w:ascii="Times New Roman" w:eastAsia="Times New Roman" w:hAnsi="Times New Roman" w:cs="Times New Roman"/>
          <w:color w:val="000000"/>
        </w:rPr>
        <w:fldChar w:fldCharType="separate"/>
      </w:r>
      <w:r w:rsidR="00241260">
        <w:rPr>
          <w:rFonts w:ascii="Times New Roman" w:eastAsia="Times New Roman" w:hAnsi="Times New Roman" w:cs="Times New Roman"/>
          <w:noProof/>
          <w:color w:val="000000"/>
        </w:rPr>
        <w:t>(49)</w:t>
      </w:r>
      <w:r w:rsidR="00700351">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p>
    <w:p w14:paraId="6FB117C7" w14:textId="77777777" w:rsidR="001963BB" w:rsidRDefault="001963BB">
      <w:pPr>
        <w:rPr>
          <w:rFonts w:ascii="Times New Roman" w:eastAsia="Times New Roman" w:hAnsi="Times New Roman" w:cs="Times New Roman"/>
          <w:color w:val="000000"/>
        </w:rPr>
      </w:pPr>
    </w:p>
    <w:p w14:paraId="00000140" w14:textId="1321D786" w:rsidR="00CE4CB3" w:rsidRDefault="00700351">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Models will also be extended to include an interaction between treatment and number of periods since </w:t>
      </w:r>
      <w:r>
        <w:rPr>
          <w:rFonts w:ascii="Times New Roman" w:eastAsia="Times New Roman" w:hAnsi="Times New Roman" w:cs="Times New Roman"/>
          <w:color w:val="000000"/>
        </w:rPr>
        <w:lastRenderedPageBreak/>
        <w:t>first treated, to examine if there is any indication of a relationship between duration of exposure to the intervention and outcomes.</w:t>
      </w:r>
      <w:r>
        <w:rPr>
          <w:rFonts w:ascii="Times New Roman" w:eastAsia="Times New Roman" w:hAnsi="Times New Roman" w:cs="Times New Roman"/>
          <w:color w:val="000000"/>
        </w:rPr>
        <w:t xml:space="preserve"> </w:t>
      </w:r>
      <w:r w:rsidR="00391F2E">
        <w:rPr>
          <w:rFonts w:ascii="Times New Roman" w:eastAsia="Times New Roman" w:hAnsi="Times New Roman" w:cs="Times New Roman"/>
          <w:color w:val="000000"/>
        </w:rPr>
        <w:t>This will allow us to</w:t>
      </w:r>
      <w:ins w:id="463" w:author="Martin Gerdin Wärnberg" w:date="2025-05-28T09:24:00Z" w16du:dateUtc="2025-05-28T07:24:00Z">
        <w:r w:rsidR="00926F8A">
          <w:rPr>
            <w:rFonts w:ascii="Times New Roman" w:eastAsia="Times New Roman" w:hAnsi="Times New Roman" w:cs="Times New Roman"/>
            <w:color w:val="000000"/>
          </w:rPr>
          <w:t xml:space="preserve"> consider</w:t>
        </w:r>
      </w:ins>
      <w:r w:rsidR="00391F2E">
        <w:rPr>
          <w:rFonts w:ascii="Times New Roman" w:eastAsia="Times New Roman" w:hAnsi="Times New Roman" w:cs="Times New Roman"/>
          <w:color w:val="000000"/>
        </w:rPr>
        <w:t xml:space="preserve"> different lag effects (</w:t>
      </w:r>
      <w:del w:id="464" w:author="Martin Gerdin Wärnberg" w:date="2025-05-28T09:25:00Z" w16du:dateUtc="2025-05-28T07:25:00Z">
        <w:r w:rsidR="00391F2E" w:rsidDel="00926F8A">
          <w:rPr>
            <w:rFonts w:ascii="Times New Roman" w:eastAsia="Times New Roman" w:hAnsi="Times New Roman" w:cs="Times New Roman"/>
            <w:color w:val="000000"/>
          </w:rPr>
          <w:delText xml:space="preserve">whereby </w:delText>
        </w:r>
      </w:del>
      <w:ins w:id="465" w:author="Martin Gerdin Wärnberg" w:date="2025-05-28T09:25:00Z" w16du:dateUtc="2025-05-28T07:25:00Z">
        <w:r w:rsidR="00926F8A">
          <w:rPr>
            <w:rFonts w:ascii="Times New Roman" w:eastAsia="Times New Roman" w:hAnsi="Times New Roman" w:cs="Times New Roman"/>
            <w:color w:val="000000"/>
          </w:rPr>
          <w:t>i.e.,</w:t>
        </w:r>
        <w:r w:rsidR="00926F8A">
          <w:rPr>
            <w:rFonts w:ascii="Times New Roman" w:eastAsia="Times New Roman" w:hAnsi="Times New Roman" w:cs="Times New Roman"/>
            <w:color w:val="000000"/>
          </w:rPr>
          <w:t xml:space="preserve"> </w:t>
        </w:r>
      </w:ins>
      <w:r w:rsidR="00391F2E">
        <w:rPr>
          <w:rFonts w:ascii="Times New Roman" w:eastAsia="Times New Roman" w:hAnsi="Times New Roman" w:cs="Times New Roman"/>
          <w:color w:val="000000"/>
        </w:rPr>
        <w:t>it takes time for the intervention to become embedded within the culture before its impact can properly start to be realised); as well as weaning effects (</w:t>
      </w:r>
      <w:del w:id="466" w:author="Martin Gerdin Wärnberg" w:date="2025-05-28T09:25:00Z" w16du:dateUtc="2025-05-28T07:25:00Z">
        <w:r w:rsidR="00391F2E" w:rsidDel="00926F8A">
          <w:rPr>
            <w:rFonts w:ascii="Times New Roman" w:eastAsia="Times New Roman" w:hAnsi="Times New Roman" w:cs="Times New Roman"/>
            <w:color w:val="000000"/>
          </w:rPr>
          <w:delText xml:space="preserve">whereby </w:delText>
        </w:r>
      </w:del>
      <w:ins w:id="467" w:author="Martin Gerdin Wärnberg" w:date="2025-05-28T09:25:00Z" w16du:dateUtc="2025-05-28T07:25:00Z">
        <w:r w:rsidR="00926F8A">
          <w:rPr>
            <w:rFonts w:ascii="Times New Roman" w:eastAsia="Times New Roman" w:hAnsi="Times New Roman" w:cs="Times New Roman"/>
            <w:color w:val="000000"/>
          </w:rPr>
          <w:t>i.e.,</w:t>
        </w:r>
        <w:r w:rsidR="00926F8A">
          <w:rPr>
            <w:rFonts w:ascii="Times New Roman" w:eastAsia="Times New Roman" w:hAnsi="Times New Roman" w:cs="Times New Roman"/>
            <w:color w:val="000000"/>
          </w:rPr>
          <w:t xml:space="preserve"> </w:t>
        </w:r>
      </w:ins>
      <w:r w:rsidR="00391F2E">
        <w:rPr>
          <w:rFonts w:ascii="Times New Roman" w:eastAsia="Times New Roman" w:hAnsi="Times New Roman" w:cs="Times New Roman"/>
          <w:color w:val="000000"/>
        </w:rPr>
        <w:t xml:space="preserve">the effect of the intervention starts to decrease – or fade). This type of analysis attempts to </w:t>
      </w:r>
      <w:r w:rsidR="001963BB" w:rsidRPr="001963BB">
        <w:rPr>
          <w:rFonts w:ascii="Times New Roman" w:eastAsia="Times New Roman" w:hAnsi="Times New Roman" w:cs="Times New Roman"/>
          <w:color w:val="000000"/>
        </w:rPr>
        <w:t>disentangle the effect of having differing lengths of exposure to the intervention</w:t>
      </w:r>
      <w:r w:rsidR="00391F2E">
        <w:rPr>
          <w:rFonts w:ascii="Times New Roman" w:eastAsia="Times New Roman" w:hAnsi="Times New Roman" w:cs="Times New Roman"/>
          <w:color w:val="000000"/>
        </w:rPr>
        <w:t xml:space="preserve">. </w:t>
      </w:r>
    </w:p>
    <w:p w14:paraId="00000141" w14:textId="77777777" w:rsidR="00CE4CB3" w:rsidRDefault="00CE4CB3">
      <w:pPr>
        <w:rPr>
          <w:rFonts w:ascii="Times New Roman" w:eastAsia="Times New Roman" w:hAnsi="Times New Roman" w:cs="Times New Roman"/>
          <w:color w:val="000000"/>
        </w:rPr>
      </w:pPr>
    </w:p>
    <w:p w14:paraId="00000142" w14:textId="77777777" w:rsidR="00CE4CB3" w:rsidRDefault="00391F2E" w:rsidP="00892A39">
      <w:pPr>
        <w:pStyle w:val="Heading2"/>
      </w:pPr>
      <w:r>
        <w:t>Methods in analysis to handle protocol non-adherence and any statistical methods to handle missing data {20c}</w:t>
      </w:r>
    </w:p>
    <w:p w14:paraId="727A45DD" w14:textId="10C8DBA8" w:rsidR="001963BB" w:rsidRPr="001963BB" w:rsidRDefault="001963BB" w:rsidP="001963BB">
      <w:pPr>
        <w:rPr>
          <w:rFonts w:ascii="Times New Roman" w:hAnsi="Times New Roman" w:cs="Times New Roman"/>
          <w:lang w:val="en-SE"/>
        </w:rPr>
      </w:pPr>
      <w:r w:rsidRPr="001963BB">
        <w:rPr>
          <w:rFonts w:ascii="Times New Roman" w:hAnsi="Times New Roman" w:cs="Times New Roman"/>
          <w:lang w:val="en-SE"/>
        </w:rPr>
        <w:t>We will present the frequency and percentage of missing data for all variables. If the percentage of missing data for the primary outcome is less than 10%, we will perform a complete case analysis. If the percentage of missing data for the primary outcome is 10% or more, we will handle missing data depending on the missing data mechanism. If the data are missing at random (MAR), we will perform multiple imputation using multiple imputation by chained equations (MICE), imputing data for the primary outcome as well as all covariates included in the fully adjusted model. The number of imputations will be determined by the percentage of missing data, with a minimum of 20 imputations. If there is evidence that the data are missing not at random (MNAR), we will explore the impact of this assumption using a sensitivity analysis (e.g., pattern mixture models or selection models) to assess how robust our findings are to different assumptions about the missing data mechanism. Additionally, we will perform diagnostic checks after multiple imputation to ensure the quality of the imputation process, including comparing distributions of observed and imputed data and checking convergence.</w:t>
      </w:r>
    </w:p>
    <w:p w14:paraId="00000143" w14:textId="06C3371B" w:rsidR="00CE4CB3" w:rsidRDefault="00CE4CB3" w:rsidP="00AB5AAB">
      <w:pPr>
        <w:pStyle w:val="Heading2"/>
        <w:numPr>
          <w:ilvl w:val="0"/>
          <w:numId w:val="0"/>
        </w:numPr>
      </w:pPr>
    </w:p>
    <w:p w14:paraId="00000144" w14:textId="77777777" w:rsidR="00CE4CB3" w:rsidRDefault="00391F2E" w:rsidP="00892A39">
      <w:pPr>
        <w:pStyle w:val="Heading2"/>
      </w:pPr>
      <w:r>
        <w:t>Plans to give access to the full protocol, participant-level data, and statistical code {31c}</w:t>
      </w:r>
    </w:p>
    <w:p w14:paraId="00000145" w14:textId="1CFC2920" w:rsidR="00CE4CB3" w:rsidRDefault="00AB5AAB">
      <w:pPr>
        <w:rPr>
          <w:rFonts w:ascii="Times New Roman" w:eastAsia="Times New Roman" w:hAnsi="Times New Roman" w:cs="Times New Roman"/>
          <w:color w:val="000000"/>
        </w:rPr>
      </w:pPr>
      <w:r>
        <w:rPr>
          <w:rFonts w:ascii="Times New Roman" w:eastAsia="Times New Roman" w:hAnsi="Times New Roman" w:cs="Times New Roman"/>
          <w:color w:val="000000"/>
        </w:rPr>
        <w:t>The full protocol and statistical code will be publicly available. A de</w:t>
      </w:r>
      <w:del w:id="468" w:author="Martin Gerdin Wärnberg" w:date="2025-05-28T09:26:00Z" w16du:dateUtc="2025-05-28T07:26:00Z">
        <w:r w:rsidDel="00926F8A">
          <w:rPr>
            <w:rFonts w:ascii="Times New Roman" w:eastAsia="Times New Roman" w:hAnsi="Times New Roman" w:cs="Times New Roman"/>
            <w:color w:val="000000"/>
          </w:rPr>
          <w:delText>-</w:delText>
        </w:r>
      </w:del>
      <w:r>
        <w:rPr>
          <w:rFonts w:ascii="Times New Roman" w:eastAsia="Times New Roman" w:hAnsi="Times New Roman" w:cs="Times New Roman"/>
          <w:color w:val="000000"/>
        </w:rPr>
        <w:t>identified anonymous dataset will also be publicly available.</w:t>
      </w:r>
    </w:p>
    <w:p w14:paraId="00000146" w14:textId="77777777" w:rsidR="00CE4CB3" w:rsidRPr="00AB5AAB" w:rsidRDefault="00391F2E" w:rsidP="00AB5AAB">
      <w:pPr>
        <w:pStyle w:val="Heading1"/>
      </w:pPr>
      <w:r w:rsidRPr="00AB5AAB">
        <w:t>Oversight and monitoring</w:t>
      </w:r>
    </w:p>
    <w:p w14:paraId="00000147" w14:textId="4AD54109" w:rsidR="00CE4CB3" w:rsidRDefault="00391F2E" w:rsidP="00892A39">
      <w:pPr>
        <w:pStyle w:val="Heading2"/>
      </w:pPr>
      <w:r>
        <w:t xml:space="preserve">Composition of the coordinating </w:t>
      </w:r>
      <w:del w:id="469" w:author="Martin Gerdin Wärnberg" w:date="2025-05-28T09:26:00Z" w16du:dateUtc="2025-05-28T07:26:00Z">
        <w:r w:rsidDel="00926F8A">
          <w:delText xml:space="preserve">center </w:delText>
        </w:r>
      </w:del>
      <w:ins w:id="470" w:author="Martin Gerdin Wärnberg" w:date="2025-05-28T09:26:00Z" w16du:dateUtc="2025-05-28T07:26:00Z">
        <w:r w:rsidR="00926F8A">
          <w:t>centre</w:t>
        </w:r>
        <w:r w:rsidR="00926F8A">
          <w:t xml:space="preserve"> </w:t>
        </w:r>
      </w:ins>
      <w:r>
        <w:t>and trial steering committee {5d}</w:t>
      </w:r>
    </w:p>
    <w:p w14:paraId="00000148" w14:textId="4F1A9B32" w:rsidR="00CE4CB3" w:rsidRPr="00AB5AAB" w:rsidRDefault="00AB5AAB">
      <w:pPr>
        <w:spacing w:line="259" w:lineRule="auto"/>
        <w:rPr>
          <w:rFonts w:ascii="Times New Roman" w:eastAsia="Times New Roman" w:hAnsi="Times New Roman" w:cs="Times New Roman"/>
          <w:lang w:val="en-SE"/>
        </w:rPr>
      </w:pPr>
      <w:r>
        <w:rPr>
          <w:rFonts w:ascii="Times New Roman" w:eastAsia="Times New Roman" w:hAnsi="Times New Roman" w:cs="Times New Roman"/>
          <w:lang w:val="en-SE"/>
        </w:rPr>
        <w:t>The t</w:t>
      </w:r>
      <w:r w:rsidRPr="00AB5AAB">
        <w:rPr>
          <w:rFonts w:ascii="Times New Roman" w:eastAsia="Times New Roman" w:hAnsi="Times New Roman" w:cs="Times New Roman"/>
          <w:lang w:val="en-SE"/>
        </w:rPr>
        <w:t xml:space="preserve">rial management and oversight </w:t>
      </w:r>
      <w:del w:id="471" w:author="Martin Gerdin Wärnberg" w:date="2025-05-28T09:27:00Z" w16du:dateUtc="2025-05-28T07:27:00Z">
        <w:r w:rsidRPr="00AB5AAB" w:rsidDel="00926F8A">
          <w:rPr>
            <w:rFonts w:ascii="Times New Roman" w:eastAsia="Times New Roman" w:hAnsi="Times New Roman" w:cs="Times New Roman"/>
            <w:lang w:val="en-SE"/>
          </w:rPr>
          <w:delText xml:space="preserve">is </w:delText>
        </w:r>
      </w:del>
      <w:ins w:id="472" w:author="Martin Gerdin Wärnberg" w:date="2025-05-28T09:27:00Z" w16du:dateUtc="2025-05-28T07:27:00Z">
        <w:r w:rsidR="00926F8A">
          <w:rPr>
            <w:rFonts w:ascii="Times New Roman" w:eastAsia="Times New Roman" w:hAnsi="Times New Roman" w:cs="Times New Roman"/>
            <w:lang w:val="en-SE"/>
          </w:rPr>
          <w:t>are</w:t>
        </w:r>
        <w:r w:rsidR="00926F8A" w:rsidRPr="00AB5AAB">
          <w:rPr>
            <w:rFonts w:ascii="Times New Roman" w:eastAsia="Times New Roman" w:hAnsi="Times New Roman" w:cs="Times New Roman"/>
            <w:lang w:val="en-SE"/>
          </w:rPr>
          <w:t xml:space="preserve"> </w:t>
        </w:r>
      </w:ins>
      <w:r w:rsidRPr="00AB5AAB">
        <w:rPr>
          <w:rFonts w:ascii="Times New Roman" w:eastAsia="Times New Roman" w:hAnsi="Times New Roman" w:cs="Times New Roman"/>
          <w:lang w:val="en-SE"/>
        </w:rPr>
        <w:t>governed by three trial committees and groups: the Trial Team (TT), the Trial Management Group (TMG), the joint Trial Steering and Data Monitoring Committee (SDMC).</w:t>
      </w:r>
      <w:r>
        <w:rPr>
          <w:rFonts w:ascii="Times New Roman" w:eastAsia="Times New Roman" w:hAnsi="Times New Roman" w:cs="Times New Roman"/>
          <w:lang w:val="en-SE"/>
        </w:rPr>
        <w:t xml:space="preserve"> The </w:t>
      </w:r>
      <w:del w:id="473" w:author="Martin Gerdin Wärnberg" w:date="2025-05-28T09:27:00Z" w16du:dateUtc="2025-05-28T07:27:00Z">
        <w:r w:rsidR="00391F2E" w:rsidDel="00926F8A">
          <w:rPr>
            <w:rFonts w:ascii="Times New Roman" w:eastAsia="Times New Roman" w:hAnsi="Times New Roman" w:cs="Times New Roman"/>
          </w:rPr>
          <w:delText xml:space="preserve">Trial </w:delText>
        </w:r>
        <w:r w:rsidDel="00926F8A">
          <w:rPr>
            <w:rFonts w:ascii="Times New Roman" w:eastAsia="Times New Roman" w:hAnsi="Times New Roman" w:cs="Times New Roman"/>
          </w:rPr>
          <w:delText>T</w:delText>
        </w:r>
        <w:r w:rsidR="00391F2E" w:rsidDel="00926F8A">
          <w:rPr>
            <w:rFonts w:ascii="Times New Roman" w:eastAsia="Times New Roman" w:hAnsi="Times New Roman" w:cs="Times New Roman"/>
          </w:rPr>
          <w:delText>eam</w:delText>
        </w:r>
      </w:del>
      <w:ins w:id="474" w:author="Martin Gerdin Wärnberg" w:date="2025-05-28T09:27:00Z" w16du:dateUtc="2025-05-28T07:27:00Z">
        <w:r w:rsidR="00926F8A">
          <w:rPr>
            <w:rFonts w:ascii="Times New Roman" w:eastAsia="Times New Roman" w:hAnsi="Times New Roman" w:cs="Times New Roman"/>
          </w:rPr>
          <w:t>TT</w:t>
        </w:r>
      </w:ins>
      <w:r w:rsidR="00391F2E">
        <w:rPr>
          <w:rFonts w:ascii="Times New Roman" w:eastAsia="Times New Roman" w:hAnsi="Times New Roman" w:cs="Times New Roman"/>
        </w:rPr>
        <w:t xml:space="preserve"> is responsible </w:t>
      </w:r>
      <w:del w:id="475" w:author="Martin Gerdin Wärnberg" w:date="2025-05-28T09:27:00Z" w16du:dateUtc="2025-05-28T07:27:00Z">
        <w:r w:rsidR="00391F2E" w:rsidDel="00926F8A">
          <w:rPr>
            <w:rFonts w:ascii="Times New Roman" w:eastAsia="Times New Roman" w:hAnsi="Times New Roman" w:cs="Times New Roman"/>
          </w:rPr>
          <w:delText>to run</w:delText>
        </w:r>
      </w:del>
      <w:ins w:id="476" w:author="Martin Gerdin Wärnberg" w:date="2025-05-28T09:27:00Z" w16du:dateUtc="2025-05-28T07:27:00Z">
        <w:r w:rsidR="00926F8A">
          <w:rPr>
            <w:rFonts w:ascii="Times New Roman" w:eastAsia="Times New Roman" w:hAnsi="Times New Roman" w:cs="Times New Roman"/>
          </w:rPr>
          <w:t>for running</w:t>
        </w:r>
      </w:ins>
      <w:r w:rsidR="00391F2E">
        <w:rPr>
          <w:rFonts w:ascii="Times New Roman" w:eastAsia="Times New Roman" w:hAnsi="Times New Roman" w:cs="Times New Roman"/>
        </w:rPr>
        <w:t xml:space="preserve"> the trial operations on a day-to-day basis, maintain</w:t>
      </w:r>
      <w:ins w:id="477" w:author="Martin Gerdin Wärnberg" w:date="2025-05-28T09:27:00Z" w16du:dateUtc="2025-05-28T07:27:00Z">
        <w:r w:rsidR="00926F8A">
          <w:rPr>
            <w:rFonts w:ascii="Times New Roman" w:eastAsia="Times New Roman" w:hAnsi="Times New Roman" w:cs="Times New Roman"/>
          </w:rPr>
          <w:t>ing</w:t>
        </w:r>
      </w:ins>
      <w:r w:rsidR="00391F2E">
        <w:rPr>
          <w:rFonts w:ascii="Times New Roman" w:eastAsia="Times New Roman" w:hAnsi="Times New Roman" w:cs="Times New Roman"/>
        </w:rPr>
        <w:t xml:space="preserve"> trial databases, randomis</w:t>
      </w:r>
      <w:ins w:id="478" w:author="Martin Gerdin Wärnberg" w:date="2025-05-28T09:27:00Z" w16du:dateUtc="2025-05-28T07:27:00Z">
        <w:r w:rsidR="00926F8A">
          <w:rPr>
            <w:rFonts w:ascii="Times New Roman" w:eastAsia="Times New Roman" w:hAnsi="Times New Roman" w:cs="Times New Roman"/>
          </w:rPr>
          <w:t>ing</w:t>
        </w:r>
      </w:ins>
      <w:del w:id="479" w:author="Martin Gerdin Wärnberg" w:date="2025-05-28T09:27:00Z" w16du:dateUtc="2025-05-28T07:27:00Z">
        <w:r w:rsidR="00391F2E" w:rsidDel="00926F8A">
          <w:rPr>
            <w:rFonts w:ascii="Times New Roman" w:eastAsia="Times New Roman" w:hAnsi="Times New Roman" w:cs="Times New Roman"/>
          </w:rPr>
          <w:delText>e</w:delText>
        </w:r>
      </w:del>
      <w:r w:rsidR="00391F2E">
        <w:rPr>
          <w:rFonts w:ascii="Times New Roman" w:eastAsia="Times New Roman" w:hAnsi="Times New Roman" w:cs="Times New Roman"/>
        </w:rPr>
        <w:t xml:space="preserve"> clusters, ensuring complete and correct data, </w:t>
      </w:r>
      <w:ins w:id="480" w:author="Martin Gerdin Wärnberg" w:date="2025-05-28T09:27:00Z" w16du:dateUtc="2025-05-28T07:27:00Z">
        <w:r w:rsidR="00926F8A">
          <w:rPr>
            <w:rFonts w:ascii="Times New Roman" w:eastAsia="Times New Roman" w:hAnsi="Times New Roman" w:cs="Times New Roman"/>
          </w:rPr>
          <w:t xml:space="preserve">and </w:t>
        </w:r>
      </w:ins>
      <w:r w:rsidR="00391F2E">
        <w:rPr>
          <w:rFonts w:ascii="Times New Roman" w:eastAsia="Times New Roman" w:hAnsi="Times New Roman" w:cs="Times New Roman"/>
        </w:rPr>
        <w:t xml:space="preserve">preparing reports for meetings (including those of the TMG, and </w:t>
      </w:r>
      <w:r>
        <w:rPr>
          <w:rFonts w:ascii="Times New Roman" w:eastAsia="Times New Roman" w:hAnsi="Times New Roman" w:cs="Times New Roman"/>
        </w:rPr>
        <w:t xml:space="preserve">the </w:t>
      </w:r>
      <w:r w:rsidR="00391F2E">
        <w:rPr>
          <w:rFonts w:ascii="Times New Roman" w:eastAsia="Times New Roman" w:hAnsi="Times New Roman" w:cs="Times New Roman"/>
        </w:rPr>
        <w:t xml:space="preserve">SDMC). The </w:t>
      </w:r>
      <w:del w:id="481" w:author="Martin Gerdin Wärnberg" w:date="2025-05-28T09:27:00Z" w16du:dateUtc="2025-05-28T07:27:00Z">
        <w:r w:rsidR="00391F2E" w:rsidDel="00926F8A">
          <w:rPr>
            <w:rFonts w:ascii="Times New Roman" w:eastAsia="Times New Roman" w:hAnsi="Times New Roman" w:cs="Times New Roman"/>
          </w:rPr>
          <w:delText>trial team</w:delText>
        </w:r>
      </w:del>
      <w:ins w:id="482" w:author="Martin Gerdin Wärnberg" w:date="2025-05-28T09:27:00Z" w16du:dateUtc="2025-05-28T07:27:00Z">
        <w:r w:rsidR="00926F8A">
          <w:rPr>
            <w:rFonts w:ascii="Times New Roman" w:eastAsia="Times New Roman" w:hAnsi="Times New Roman" w:cs="Times New Roman"/>
          </w:rPr>
          <w:t>TT</w:t>
        </w:r>
      </w:ins>
      <w:r w:rsidR="00391F2E">
        <w:rPr>
          <w:rFonts w:ascii="Times New Roman" w:eastAsia="Times New Roman" w:hAnsi="Times New Roman" w:cs="Times New Roman"/>
        </w:rPr>
        <w:t xml:space="preserve"> will also </w:t>
      </w:r>
      <w:del w:id="483" w:author="Martin Gerdin Wärnberg" w:date="2025-05-28T09:27:00Z" w16du:dateUtc="2025-05-28T07:27:00Z">
        <w:r w:rsidR="00391F2E" w:rsidDel="00926F8A">
          <w:rPr>
            <w:rFonts w:ascii="Times New Roman" w:eastAsia="Times New Roman" w:hAnsi="Times New Roman" w:cs="Times New Roman"/>
          </w:rPr>
          <w:delText>be dealing</w:delText>
        </w:r>
      </w:del>
      <w:ins w:id="484" w:author="Martin Gerdin Wärnberg" w:date="2025-05-28T09:28:00Z" w16du:dateUtc="2025-05-28T07:28:00Z">
        <w:r w:rsidR="00926F8A">
          <w:rPr>
            <w:rFonts w:ascii="Times New Roman" w:eastAsia="Times New Roman" w:hAnsi="Times New Roman" w:cs="Times New Roman"/>
          </w:rPr>
          <w:t>address</w:t>
        </w:r>
      </w:ins>
      <w:r w:rsidR="00391F2E">
        <w:rPr>
          <w:rFonts w:ascii="Times New Roman" w:eastAsia="Times New Roman" w:hAnsi="Times New Roman" w:cs="Times New Roman"/>
        </w:rPr>
        <w:t xml:space="preserve"> </w:t>
      </w:r>
      <w:del w:id="485" w:author="Martin Gerdin Wärnberg" w:date="2025-05-28T09:28:00Z" w16du:dateUtc="2025-05-28T07:28:00Z">
        <w:r w:rsidR="00391F2E" w:rsidDel="00926F8A">
          <w:rPr>
            <w:rFonts w:ascii="Times New Roman" w:eastAsia="Times New Roman" w:hAnsi="Times New Roman" w:cs="Times New Roman"/>
          </w:rPr>
          <w:delText xml:space="preserve">with </w:delText>
        </w:r>
      </w:del>
      <w:r w:rsidR="00391F2E">
        <w:rPr>
          <w:rFonts w:ascii="Times New Roman" w:eastAsia="Times New Roman" w:hAnsi="Times New Roman" w:cs="Times New Roman"/>
        </w:rPr>
        <w:t xml:space="preserve">research governance and regulatory matters wherever </w:t>
      </w:r>
      <w:del w:id="486" w:author="Martin Gerdin Wärnberg" w:date="2025-05-28T09:28:00Z" w16du:dateUtc="2025-05-28T07:28:00Z">
        <w:r w:rsidR="00391F2E" w:rsidDel="00926F8A">
          <w:rPr>
            <w:rFonts w:ascii="Times New Roman" w:eastAsia="Times New Roman" w:hAnsi="Times New Roman" w:cs="Times New Roman"/>
          </w:rPr>
          <w:delText>required</w:delText>
        </w:r>
      </w:del>
      <w:ins w:id="487" w:author="Martin Gerdin Wärnberg" w:date="2025-05-28T09:28:00Z" w16du:dateUtc="2025-05-28T07:28:00Z">
        <w:r w:rsidR="00926F8A">
          <w:rPr>
            <w:rFonts w:ascii="Times New Roman" w:eastAsia="Times New Roman" w:hAnsi="Times New Roman" w:cs="Times New Roman"/>
          </w:rPr>
          <w:t>needed</w:t>
        </w:r>
      </w:ins>
      <w:r w:rsidR="00391F2E">
        <w:rPr>
          <w:rFonts w:ascii="Times New Roman" w:eastAsia="Times New Roman" w:hAnsi="Times New Roman" w:cs="Times New Roman"/>
        </w:rPr>
        <w:t xml:space="preserve">. The </w:t>
      </w:r>
      <w:del w:id="488" w:author="Martin Gerdin Wärnberg" w:date="2025-05-28T09:28:00Z" w16du:dateUtc="2025-05-28T07:28:00Z">
        <w:r w:rsidR="00391F2E" w:rsidDel="00926F8A">
          <w:rPr>
            <w:rFonts w:ascii="Times New Roman" w:eastAsia="Times New Roman" w:hAnsi="Times New Roman" w:cs="Times New Roman"/>
          </w:rPr>
          <w:delText>trial management group</w:delText>
        </w:r>
      </w:del>
      <w:ins w:id="489" w:author="Martin Gerdin Wärnberg" w:date="2025-05-28T09:28:00Z" w16du:dateUtc="2025-05-28T07:28:00Z">
        <w:r w:rsidR="00926F8A">
          <w:rPr>
            <w:rFonts w:ascii="Times New Roman" w:eastAsia="Times New Roman" w:hAnsi="Times New Roman" w:cs="Times New Roman"/>
          </w:rPr>
          <w:t>TMG</w:t>
        </w:r>
      </w:ins>
      <w:r w:rsidR="00391F2E">
        <w:rPr>
          <w:rFonts w:ascii="Times New Roman" w:eastAsia="Times New Roman" w:hAnsi="Times New Roman" w:cs="Times New Roman"/>
        </w:rPr>
        <w:t xml:space="preserve"> will be responsible </w:t>
      </w:r>
      <w:del w:id="490" w:author="Martin Gerdin Wärnberg" w:date="2025-05-28T09:28:00Z" w16du:dateUtc="2025-05-28T07:28:00Z">
        <w:r w:rsidR="00391F2E" w:rsidDel="00926F8A">
          <w:rPr>
            <w:rFonts w:ascii="Times New Roman" w:eastAsia="Times New Roman" w:hAnsi="Times New Roman" w:cs="Times New Roman"/>
          </w:rPr>
          <w:delText xml:space="preserve">to </w:delText>
        </w:r>
      </w:del>
      <w:ins w:id="491" w:author="Martin Gerdin Wärnberg" w:date="2025-05-28T09:28:00Z" w16du:dateUtc="2025-05-28T07:28:00Z">
        <w:r w:rsidR="00926F8A">
          <w:rPr>
            <w:rFonts w:ascii="Times New Roman" w:eastAsia="Times New Roman" w:hAnsi="Times New Roman" w:cs="Times New Roman"/>
          </w:rPr>
          <w:t>for</w:t>
        </w:r>
        <w:r w:rsidR="00926F8A">
          <w:rPr>
            <w:rFonts w:ascii="Times New Roman" w:eastAsia="Times New Roman" w:hAnsi="Times New Roman" w:cs="Times New Roman"/>
          </w:rPr>
          <w:t xml:space="preserve"> </w:t>
        </w:r>
      </w:ins>
      <w:r w:rsidR="00391F2E">
        <w:rPr>
          <w:rFonts w:ascii="Times New Roman" w:eastAsia="Times New Roman" w:hAnsi="Times New Roman" w:cs="Times New Roman"/>
        </w:rPr>
        <w:t>manag</w:t>
      </w:r>
      <w:ins w:id="492" w:author="Martin Gerdin Wärnberg" w:date="2025-05-28T09:28:00Z" w16du:dateUtc="2025-05-28T07:28:00Z">
        <w:r w:rsidR="00926F8A">
          <w:rPr>
            <w:rFonts w:ascii="Times New Roman" w:eastAsia="Times New Roman" w:hAnsi="Times New Roman" w:cs="Times New Roman"/>
          </w:rPr>
          <w:t>ing</w:t>
        </w:r>
      </w:ins>
      <w:del w:id="493" w:author="Martin Gerdin Wärnberg" w:date="2025-05-28T09:28:00Z" w16du:dateUtc="2025-05-28T07:28:00Z">
        <w:r w:rsidR="00391F2E" w:rsidDel="00926F8A">
          <w:rPr>
            <w:rFonts w:ascii="Times New Roman" w:eastAsia="Times New Roman" w:hAnsi="Times New Roman" w:cs="Times New Roman"/>
          </w:rPr>
          <w:delText>e</w:delText>
        </w:r>
      </w:del>
      <w:r w:rsidR="00391F2E">
        <w:rPr>
          <w:rFonts w:ascii="Times New Roman" w:eastAsia="Times New Roman" w:hAnsi="Times New Roman" w:cs="Times New Roman"/>
        </w:rPr>
        <w:t xml:space="preserve"> the trial, including its clinical and practical aspects</w:t>
      </w:r>
      <w:ins w:id="494" w:author="Martin Gerdin Wärnberg" w:date="2025-05-28T09:28:00Z" w16du:dateUtc="2025-05-28T07:28:00Z">
        <w:r w:rsidR="00926F8A">
          <w:rPr>
            <w:rFonts w:ascii="Times New Roman" w:eastAsia="Times New Roman" w:hAnsi="Times New Roman" w:cs="Times New Roman"/>
          </w:rPr>
          <w:t xml:space="preserve"> as well as</w:t>
        </w:r>
      </w:ins>
      <w:del w:id="495" w:author="Martin Gerdin Wärnberg" w:date="2025-05-28T09:28:00Z" w16du:dateUtc="2025-05-28T07:28:00Z">
        <w:r w:rsidR="00391F2E" w:rsidDel="00926F8A">
          <w:rPr>
            <w:rFonts w:ascii="Times New Roman" w:eastAsia="Times New Roman" w:hAnsi="Times New Roman" w:cs="Times New Roman"/>
          </w:rPr>
          <w:delText>. These will also include the</w:delText>
        </w:r>
      </w:del>
      <w:r w:rsidR="00391F2E">
        <w:rPr>
          <w:rFonts w:ascii="Times New Roman" w:eastAsia="Times New Roman" w:hAnsi="Times New Roman" w:cs="Times New Roman"/>
        </w:rPr>
        <w:t xml:space="preserve"> technical aspects</w:t>
      </w:r>
      <w:del w:id="496" w:author="Martin Gerdin Wärnberg" w:date="2025-05-28T09:28:00Z" w16du:dateUtc="2025-05-28T07:28:00Z">
        <w:r w:rsidR="00391F2E" w:rsidDel="00926F8A">
          <w:rPr>
            <w:rFonts w:ascii="Times New Roman" w:eastAsia="Times New Roman" w:hAnsi="Times New Roman" w:cs="Times New Roman"/>
          </w:rPr>
          <w:delText>,</w:delText>
        </w:r>
      </w:del>
      <w:ins w:id="497" w:author="Martin Gerdin Wärnberg" w:date="2025-05-28T09:28:00Z" w16du:dateUtc="2025-05-28T07:28:00Z">
        <w:r w:rsidR="00926F8A">
          <w:rPr>
            <w:rFonts w:ascii="Times New Roman" w:eastAsia="Times New Roman" w:hAnsi="Times New Roman" w:cs="Times New Roman"/>
          </w:rPr>
          <w:t xml:space="preserve"> and</w:t>
        </w:r>
      </w:ins>
      <w:r w:rsidR="00391F2E">
        <w:rPr>
          <w:rFonts w:ascii="Times New Roman" w:eastAsia="Times New Roman" w:hAnsi="Times New Roman" w:cs="Times New Roman"/>
        </w:rPr>
        <w:t xml:space="preserve"> any safety issues related </w:t>
      </w:r>
      <w:del w:id="498" w:author="Martin Gerdin Wärnberg" w:date="2025-05-28T09:29:00Z" w16du:dateUtc="2025-05-28T07:29:00Z">
        <w:r w:rsidR="00391F2E" w:rsidDel="00926F8A">
          <w:rPr>
            <w:rFonts w:ascii="Times New Roman" w:eastAsia="Times New Roman" w:hAnsi="Times New Roman" w:cs="Times New Roman"/>
          </w:rPr>
          <w:delText xml:space="preserve">with </w:delText>
        </w:r>
      </w:del>
      <w:ins w:id="499" w:author="Martin Gerdin Wärnberg" w:date="2025-05-28T09:29:00Z" w16du:dateUtc="2025-05-28T07:29:00Z">
        <w:r w:rsidR="00926F8A">
          <w:rPr>
            <w:rFonts w:ascii="Times New Roman" w:eastAsia="Times New Roman" w:hAnsi="Times New Roman" w:cs="Times New Roman"/>
          </w:rPr>
          <w:t>to the</w:t>
        </w:r>
        <w:r w:rsidR="00926F8A">
          <w:rPr>
            <w:rFonts w:ascii="Times New Roman" w:eastAsia="Times New Roman" w:hAnsi="Times New Roman" w:cs="Times New Roman"/>
          </w:rPr>
          <w:t xml:space="preserve"> </w:t>
        </w:r>
      </w:ins>
      <w:r w:rsidR="00391F2E">
        <w:rPr>
          <w:rFonts w:ascii="Times New Roman" w:eastAsia="Times New Roman" w:hAnsi="Times New Roman" w:cs="Times New Roman"/>
        </w:rPr>
        <w:t>trial participant</w:t>
      </w:r>
      <w:ins w:id="500" w:author="Martin Gerdin Wärnberg" w:date="2025-05-28T09:29:00Z" w16du:dateUtc="2025-05-28T07:29:00Z">
        <w:r w:rsidR="00926F8A">
          <w:rPr>
            <w:rFonts w:ascii="Times New Roman" w:eastAsia="Times New Roman" w:hAnsi="Times New Roman" w:cs="Times New Roman"/>
          </w:rPr>
          <w:t>s</w:t>
        </w:r>
      </w:ins>
      <w:r w:rsidR="00391F2E">
        <w:rPr>
          <w:rFonts w:ascii="Times New Roman" w:eastAsia="Times New Roman" w:hAnsi="Times New Roman" w:cs="Times New Roman"/>
        </w:rPr>
        <w:t xml:space="preserve">. </w:t>
      </w:r>
      <w:del w:id="501" w:author="Martin Gerdin Wärnberg" w:date="2025-05-28T09:29:00Z" w16du:dateUtc="2025-05-28T07:29:00Z">
        <w:r w:rsidR="00391F2E" w:rsidDel="00926F8A">
          <w:rPr>
            <w:rFonts w:ascii="Times New Roman" w:eastAsia="Times New Roman" w:hAnsi="Times New Roman" w:cs="Times New Roman"/>
          </w:rPr>
          <w:delText>Besides this</w:delText>
        </w:r>
      </w:del>
      <w:ins w:id="502" w:author="Martin Gerdin Wärnberg" w:date="2025-05-28T09:29:00Z" w16du:dateUtc="2025-05-28T07:29:00Z">
        <w:r w:rsidR="00926F8A">
          <w:rPr>
            <w:rFonts w:ascii="Times New Roman" w:eastAsia="Times New Roman" w:hAnsi="Times New Roman" w:cs="Times New Roman"/>
          </w:rPr>
          <w:t>In addition</w:t>
        </w:r>
      </w:ins>
      <w:r w:rsidR="00391F2E">
        <w:rPr>
          <w:rFonts w:ascii="Times New Roman" w:eastAsia="Times New Roman" w:hAnsi="Times New Roman" w:cs="Times New Roman"/>
        </w:rPr>
        <w:t xml:space="preserve">, the TMG will be also responsible </w:t>
      </w:r>
      <w:del w:id="503" w:author="Martin Gerdin Wärnberg" w:date="2025-05-28T09:29:00Z" w16du:dateUtc="2025-05-28T07:29:00Z">
        <w:r w:rsidR="00391F2E" w:rsidDel="00926F8A">
          <w:rPr>
            <w:rFonts w:ascii="Times New Roman" w:eastAsia="Times New Roman" w:hAnsi="Times New Roman" w:cs="Times New Roman"/>
          </w:rPr>
          <w:delText xml:space="preserve">to </w:delText>
        </w:r>
      </w:del>
      <w:ins w:id="504" w:author="Martin Gerdin Wärnberg" w:date="2025-05-28T09:29:00Z" w16du:dateUtc="2025-05-28T07:29:00Z">
        <w:r w:rsidR="00926F8A">
          <w:rPr>
            <w:rFonts w:ascii="Times New Roman" w:eastAsia="Times New Roman" w:hAnsi="Times New Roman" w:cs="Times New Roman"/>
          </w:rPr>
          <w:t>for</w:t>
        </w:r>
        <w:r w:rsidR="00926F8A">
          <w:rPr>
            <w:rFonts w:ascii="Times New Roman" w:eastAsia="Times New Roman" w:hAnsi="Times New Roman" w:cs="Times New Roman"/>
          </w:rPr>
          <w:t xml:space="preserve"> </w:t>
        </w:r>
      </w:ins>
      <w:r w:rsidR="00391F2E">
        <w:rPr>
          <w:rFonts w:ascii="Times New Roman" w:eastAsia="Times New Roman" w:hAnsi="Times New Roman" w:cs="Times New Roman"/>
        </w:rPr>
        <w:t>provid</w:t>
      </w:r>
      <w:ins w:id="505" w:author="Martin Gerdin Wärnberg" w:date="2025-05-28T09:29:00Z" w16du:dateUtc="2025-05-28T07:29:00Z">
        <w:r w:rsidR="00926F8A">
          <w:rPr>
            <w:rFonts w:ascii="Times New Roman" w:eastAsia="Times New Roman" w:hAnsi="Times New Roman" w:cs="Times New Roman"/>
          </w:rPr>
          <w:t>ing</w:t>
        </w:r>
      </w:ins>
      <w:del w:id="506" w:author="Martin Gerdin Wärnberg" w:date="2025-05-28T09:29:00Z" w16du:dateUtc="2025-05-28T07:29:00Z">
        <w:r w:rsidR="00391F2E" w:rsidDel="00926F8A">
          <w:rPr>
            <w:rFonts w:ascii="Times New Roman" w:eastAsia="Times New Roman" w:hAnsi="Times New Roman" w:cs="Times New Roman"/>
          </w:rPr>
          <w:delText>e</w:delText>
        </w:r>
      </w:del>
      <w:r w:rsidR="00391F2E">
        <w:rPr>
          <w:rFonts w:ascii="Times New Roman" w:eastAsia="Times New Roman" w:hAnsi="Times New Roman" w:cs="Times New Roman"/>
        </w:rPr>
        <w:t xml:space="preserve"> inputs to the SDMC meeting</w:t>
      </w:r>
      <w:ins w:id="507" w:author="Martin Gerdin Wärnberg" w:date="2025-05-28T09:29:00Z" w16du:dateUtc="2025-05-28T07:29:00Z">
        <w:r w:rsidR="00926F8A">
          <w:rPr>
            <w:rFonts w:ascii="Times New Roman" w:eastAsia="Times New Roman" w:hAnsi="Times New Roman" w:cs="Times New Roman"/>
          </w:rPr>
          <w:t>s</w:t>
        </w:r>
      </w:ins>
      <w:r w:rsidR="00391F2E">
        <w:rPr>
          <w:rFonts w:ascii="Times New Roman" w:eastAsia="Times New Roman" w:hAnsi="Times New Roman" w:cs="Times New Roman"/>
        </w:rPr>
        <w:t>.</w:t>
      </w:r>
    </w:p>
    <w:p w14:paraId="00000149" w14:textId="77777777" w:rsidR="00CE4CB3" w:rsidRDefault="00CE4CB3">
      <w:pPr>
        <w:rPr>
          <w:highlight w:val="yellow"/>
        </w:rPr>
      </w:pPr>
    </w:p>
    <w:p w14:paraId="0000014A" w14:textId="77777777" w:rsidR="00CE4CB3" w:rsidRDefault="00391F2E" w:rsidP="00892A39">
      <w:pPr>
        <w:pStyle w:val="Heading2"/>
      </w:pPr>
      <w:r>
        <w:t>Composition of the data monitoring committee, its role, and reporting structure {21a}</w:t>
      </w:r>
    </w:p>
    <w:p w14:paraId="0000014B" w14:textId="21538990" w:rsidR="00CE4CB3" w:rsidRDefault="00391F2E">
      <w:pPr>
        <w:rPr>
          <w:rFonts w:ascii="Times New Roman" w:eastAsia="Times New Roman" w:hAnsi="Times New Roman" w:cs="Times New Roman"/>
          <w:b/>
          <w:color w:val="FF0000"/>
        </w:rPr>
      </w:pPr>
      <w:r>
        <w:rPr>
          <w:rFonts w:ascii="Times New Roman" w:eastAsia="Times New Roman" w:hAnsi="Times New Roman" w:cs="Times New Roman"/>
        </w:rPr>
        <w:t xml:space="preserve">In this trial a </w:t>
      </w:r>
      <w:del w:id="508" w:author="Martin Gerdin Wärnberg" w:date="2025-05-28T09:29:00Z" w16du:dateUtc="2025-05-28T07:29:00Z">
        <w:r w:rsidDel="00926F8A">
          <w:rPr>
            <w:rFonts w:ascii="Times New Roman" w:eastAsia="Times New Roman" w:hAnsi="Times New Roman" w:cs="Times New Roman"/>
          </w:rPr>
          <w:delText>joint Trial Steering and Data Monitoring Committee (</w:delText>
        </w:r>
      </w:del>
      <w:r>
        <w:rPr>
          <w:rFonts w:ascii="Times New Roman" w:eastAsia="Times New Roman" w:hAnsi="Times New Roman" w:cs="Times New Roman"/>
        </w:rPr>
        <w:t>SDMC</w:t>
      </w:r>
      <w:del w:id="509" w:author="Martin Gerdin Wärnberg" w:date="2025-05-28T09:29:00Z" w16du:dateUtc="2025-05-28T07:29:00Z">
        <w:r w:rsidDel="00926F8A">
          <w:rPr>
            <w:rFonts w:ascii="Times New Roman" w:eastAsia="Times New Roman" w:hAnsi="Times New Roman" w:cs="Times New Roman"/>
          </w:rPr>
          <w:delText>)</w:delText>
        </w:r>
      </w:del>
      <w:r>
        <w:rPr>
          <w:rFonts w:ascii="Times New Roman" w:eastAsia="Times New Roman" w:hAnsi="Times New Roman" w:cs="Times New Roman"/>
        </w:rPr>
        <w:t xml:space="preserve"> </w:t>
      </w:r>
      <w:del w:id="510" w:author="Martin Gerdin Wärnberg" w:date="2025-05-28T09:29:00Z" w16du:dateUtc="2025-05-28T07:29:00Z">
        <w:r w:rsidDel="00926F8A">
          <w:rPr>
            <w:rFonts w:ascii="Times New Roman" w:eastAsia="Times New Roman" w:hAnsi="Times New Roman" w:cs="Times New Roman"/>
          </w:rPr>
          <w:delText xml:space="preserve">is </w:delText>
        </w:r>
      </w:del>
      <w:ins w:id="511" w:author="Martin Gerdin Wärnberg" w:date="2025-05-28T09:29:00Z" w16du:dateUtc="2025-05-28T07:29:00Z">
        <w:r w:rsidR="00926F8A">
          <w:rPr>
            <w:rFonts w:ascii="Times New Roman" w:eastAsia="Times New Roman" w:hAnsi="Times New Roman" w:cs="Times New Roman"/>
          </w:rPr>
          <w:t xml:space="preserve">will be </w:t>
        </w:r>
      </w:ins>
      <w:ins w:id="512" w:author="Martin Gerdin Wärnberg" w:date="2025-05-28T09:30:00Z" w16du:dateUtc="2025-05-28T07:30:00Z">
        <w:r w:rsidR="00926F8A">
          <w:rPr>
            <w:rFonts w:ascii="Times New Roman" w:eastAsia="Times New Roman" w:hAnsi="Times New Roman" w:cs="Times New Roman"/>
          </w:rPr>
          <w:t>used</w:t>
        </w:r>
      </w:ins>
      <w:del w:id="513" w:author="Martin Gerdin Wärnberg" w:date="2025-05-28T09:29:00Z" w16du:dateUtc="2025-05-28T07:29:00Z">
        <w:r w:rsidDel="00926F8A">
          <w:rPr>
            <w:rFonts w:ascii="Times New Roman" w:eastAsia="Times New Roman" w:hAnsi="Times New Roman" w:cs="Times New Roman"/>
          </w:rPr>
          <w:delText>developed</w:delText>
        </w:r>
      </w:del>
      <w:r>
        <w:rPr>
          <w:rFonts w:ascii="Times New Roman" w:eastAsia="Times New Roman" w:hAnsi="Times New Roman" w:cs="Times New Roman"/>
        </w:rPr>
        <w:t xml:space="preserve">. The SDMC’s responsibility is to oversee and safeguard the trial and the trial participants, monitor the main outcome measures including safety and </w:t>
      </w:r>
      <w:ins w:id="514" w:author="Martin Gerdin Wärnberg" w:date="2025-05-28T09:30:00Z" w16du:dateUtc="2025-05-28T07:30:00Z">
        <w:r w:rsidR="00926F8A" w:rsidRPr="00AF0DC3">
          <w:rPr>
            <w:rFonts w:ascii="Times New Roman" w:eastAsia="Times New Roman" w:hAnsi="Times New Roman" w:cs="Times New Roman"/>
            <w:bCs/>
          </w:rPr>
          <w:t>efficacy</w:t>
        </w:r>
      </w:ins>
      <w:del w:id="515" w:author="Martin Gerdin Wärnberg" w:date="2025-05-28T09:30:00Z" w16du:dateUtc="2025-05-28T07:30:00Z">
        <w:r w:rsidDel="00926F8A">
          <w:rPr>
            <w:rFonts w:ascii="Times New Roman" w:eastAsia="Times New Roman" w:hAnsi="Times New Roman" w:cs="Times New Roman"/>
          </w:rPr>
          <w:delText>eﬀicacy</w:delText>
        </w:r>
      </w:del>
      <w:r>
        <w:rPr>
          <w:rFonts w:ascii="Times New Roman" w:eastAsia="Times New Roman" w:hAnsi="Times New Roman" w:cs="Times New Roman"/>
        </w:rPr>
        <w:t xml:space="preserve">, and monitor the overall </w:t>
      </w:r>
      <w:del w:id="516" w:author="Martin Gerdin Wärnberg" w:date="2025-05-28T09:30:00Z" w16du:dateUtc="2025-05-28T07:30:00Z">
        <w:r w:rsidDel="00926F8A">
          <w:rPr>
            <w:rFonts w:ascii="Times New Roman" w:eastAsia="Times New Roman" w:hAnsi="Times New Roman" w:cs="Times New Roman"/>
          </w:rPr>
          <w:delText xml:space="preserve">conduct </w:delText>
        </w:r>
      </w:del>
      <w:ins w:id="517" w:author="Martin Gerdin Wärnberg" w:date="2025-05-28T09:30:00Z" w16du:dateUtc="2025-05-28T07:30:00Z">
        <w:r w:rsidR="00926F8A">
          <w:rPr>
            <w:rFonts w:ascii="Times New Roman" w:eastAsia="Times New Roman" w:hAnsi="Times New Roman" w:cs="Times New Roman"/>
          </w:rPr>
          <w:t>progress</w:t>
        </w:r>
        <w:r w:rsidR="00926F8A">
          <w:rPr>
            <w:rFonts w:ascii="Times New Roman" w:eastAsia="Times New Roman" w:hAnsi="Times New Roman" w:cs="Times New Roman"/>
          </w:rPr>
          <w:t xml:space="preserve"> </w:t>
        </w:r>
      </w:ins>
      <w:r>
        <w:rPr>
          <w:rFonts w:ascii="Times New Roman" w:eastAsia="Times New Roman" w:hAnsi="Times New Roman" w:cs="Times New Roman"/>
        </w:rPr>
        <w:t xml:space="preserve">of the trial. The SDMC also </w:t>
      </w:r>
      <w:del w:id="518" w:author="Martin Gerdin Wärnberg" w:date="2025-05-28T09:30:00Z" w16du:dateUtc="2025-05-28T07:30:00Z">
        <w:r w:rsidDel="00926F8A">
          <w:rPr>
            <w:rFonts w:ascii="Times New Roman" w:eastAsia="Times New Roman" w:hAnsi="Times New Roman" w:cs="Times New Roman"/>
          </w:rPr>
          <w:delText xml:space="preserve">should </w:delText>
        </w:r>
      </w:del>
      <w:r>
        <w:rPr>
          <w:rFonts w:ascii="Times New Roman" w:eastAsia="Times New Roman" w:hAnsi="Times New Roman" w:cs="Times New Roman"/>
        </w:rPr>
        <w:t>receive</w:t>
      </w:r>
      <w:ins w:id="519" w:author="Martin Gerdin Wärnberg" w:date="2025-05-28T09:30:00Z" w16du:dateUtc="2025-05-28T07:30:00Z">
        <w:r w:rsidR="00926F8A">
          <w:rPr>
            <w:rFonts w:ascii="Times New Roman" w:eastAsia="Times New Roman" w:hAnsi="Times New Roman" w:cs="Times New Roman"/>
          </w:rPr>
          <w:t>s</w:t>
        </w:r>
      </w:ins>
      <w:r>
        <w:rPr>
          <w:rFonts w:ascii="Times New Roman" w:eastAsia="Times New Roman" w:hAnsi="Times New Roman" w:cs="Times New Roman"/>
        </w:rPr>
        <w:t xml:space="preserve"> and review</w:t>
      </w:r>
      <w:ins w:id="520" w:author="Martin Gerdin Wärnberg" w:date="2025-05-28T09:30:00Z" w16du:dateUtc="2025-05-28T07:30:00Z">
        <w:r w:rsidR="00926F8A">
          <w:rPr>
            <w:rFonts w:ascii="Times New Roman" w:eastAsia="Times New Roman" w:hAnsi="Times New Roman" w:cs="Times New Roman"/>
          </w:rPr>
          <w:t>s</w:t>
        </w:r>
      </w:ins>
      <w:r>
        <w:rPr>
          <w:rFonts w:ascii="Times New Roman" w:eastAsia="Times New Roman" w:hAnsi="Times New Roman" w:cs="Times New Roman"/>
        </w:rPr>
        <w:t xml:space="preserve"> information on the </w:t>
      </w:r>
      <w:del w:id="521" w:author="Martin Gerdin Wärnberg" w:date="2025-05-28T09:31:00Z" w16du:dateUtc="2025-05-28T07:31:00Z">
        <w:r w:rsidDel="00926F8A">
          <w:rPr>
            <w:rFonts w:ascii="Times New Roman" w:eastAsia="Times New Roman" w:hAnsi="Times New Roman" w:cs="Times New Roman"/>
          </w:rPr>
          <w:delText xml:space="preserve">progress and </w:delText>
        </w:r>
      </w:del>
      <w:r>
        <w:rPr>
          <w:rFonts w:ascii="Times New Roman" w:eastAsia="Times New Roman" w:hAnsi="Times New Roman" w:cs="Times New Roman"/>
        </w:rPr>
        <w:t>accruing data of this trial and provide</w:t>
      </w:r>
      <w:ins w:id="522" w:author="Martin Gerdin Wärnberg" w:date="2025-05-28T09:31:00Z" w16du:dateUtc="2025-05-28T07:31:00Z">
        <w:r w:rsidR="00926F8A">
          <w:rPr>
            <w:rFonts w:ascii="Times New Roman" w:eastAsia="Times New Roman" w:hAnsi="Times New Roman" w:cs="Times New Roman"/>
          </w:rPr>
          <w:t>s</w:t>
        </w:r>
      </w:ins>
      <w:r>
        <w:rPr>
          <w:rFonts w:ascii="Times New Roman" w:eastAsia="Times New Roman" w:hAnsi="Times New Roman" w:cs="Times New Roman"/>
        </w:rPr>
        <w:t xml:space="preserve"> advice on the </w:t>
      </w:r>
      <w:del w:id="523" w:author="Martin Gerdin Wärnberg" w:date="2025-05-28T09:31:00Z" w16du:dateUtc="2025-05-28T07:31:00Z">
        <w:r w:rsidDel="00926F8A">
          <w:rPr>
            <w:rFonts w:ascii="Times New Roman" w:eastAsia="Times New Roman" w:hAnsi="Times New Roman" w:cs="Times New Roman"/>
          </w:rPr>
          <w:delText xml:space="preserve">conduct of the </w:delText>
        </w:r>
      </w:del>
      <w:r>
        <w:rPr>
          <w:rFonts w:ascii="Times New Roman" w:eastAsia="Times New Roman" w:hAnsi="Times New Roman" w:cs="Times New Roman"/>
        </w:rPr>
        <w:t xml:space="preserve">trial to the TMG. The relationship between the groups is briefly described in </w:t>
      </w:r>
      <w:r w:rsidRPr="001B1D96">
        <w:rPr>
          <w:rFonts w:ascii="Times New Roman" w:eastAsia="Times New Roman" w:hAnsi="Times New Roman" w:cs="Times New Roman"/>
          <w:bCs/>
        </w:rPr>
        <w:t xml:space="preserve">Figure </w:t>
      </w:r>
      <w:r w:rsidR="001B1D96" w:rsidRPr="001B1D96">
        <w:rPr>
          <w:rFonts w:ascii="Times New Roman" w:eastAsia="Times New Roman" w:hAnsi="Times New Roman" w:cs="Times New Roman"/>
          <w:bCs/>
        </w:rPr>
        <w:t>4</w:t>
      </w:r>
      <w:r w:rsidRPr="001B1D96">
        <w:rPr>
          <w:rFonts w:ascii="Times New Roman" w:eastAsia="Times New Roman" w:hAnsi="Times New Roman" w:cs="Times New Roman"/>
          <w:bCs/>
        </w:rPr>
        <w:t>. Details of the composition, roles, and meeting frequency of TT, TMG and SDMC are tabulated in the Table 3.</w:t>
      </w:r>
    </w:p>
    <w:p w14:paraId="0000014D" w14:textId="41B2D56C" w:rsidR="00CE4CB3" w:rsidRDefault="00CE4CB3">
      <w:pPr>
        <w:rPr>
          <w:rFonts w:ascii="Times New Roman" w:eastAsia="Times New Roman" w:hAnsi="Times New Roman" w:cs="Times New Roman"/>
          <w:b/>
          <w:color w:val="FF0000"/>
        </w:rPr>
      </w:pPr>
    </w:p>
    <w:p w14:paraId="1406013C" w14:textId="5F9EDB43" w:rsidR="00AB5AAB" w:rsidRDefault="00AB5AAB">
      <w:r>
        <w:rPr>
          <w:noProof/>
        </w:rPr>
        <w:lastRenderedPageBreak/>
        <w:drawing>
          <wp:inline distT="0" distB="0" distL="0" distR="0" wp14:anchorId="6C4E8CA7" wp14:editId="154C94D2">
            <wp:extent cx="2768600" cy="2336800"/>
            <wp:effectExtent l="0" t="0" r="0" b="0"/>
            <wp:docPr id="13489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0749" name="Picture 134890749"/>
                    <pic:cNvPicPr/>
                  </pic:nvPicPr>
                  <pic:blipFill>
                    <a:blip r:embed="rId17">
                      <a:extLst>
                        <a:ext uri="{28A0092B-C50C-407E-A947-70E740481C1C}">
                          <a14:useLocalDpi xmlns:a14="http://schemas.microsoft.com/office/drawing/2010/main" val="0"/>
                        </a:ext>
                      </a:extLst>
                    </a:blip>
                    <a:stretch>
                      <a:fillRect/>
                    </a:stretch>
                  </pic:blipFill>
                  <pic:spPr>
                    <a:xfrm>
                      <a:off x="0" y="0"/>
                      <a:ext cx="2768600" cy="2336800"/>
                    </a:xfrm>
                    <a:prstGeom prst="rect">
                      <a:avLst/>
                    </a:prstGeom>
                  </pic:spPr>
                </pic:pic>
              </a:graphicData>
            </a:graphic>
          </wp:inline>
        </w:drawing>
      </w:r>
    </w:p>
    <w:p w14:paraId="0000014E" w14:textId="7EC335EC" w:rsidR="00CE4CB3" w:rsidRDefault="00391F2E">
      <w:r>
        <w:rPr>
          <w:rFonts w:ascii="Times New Roman" w:eastAsia="Times New Roman" w:hAnsi="Times New Roman" w:cs="Times New Roman"/>
          <w:b/>
          <w:color w:val="000000"/>
        </w:rPr>
        <w:t xml:space="preserve">Figure </w:t>
      </w:r>
      <w:r w:rsidR="001B1D96">
        <w:rPr>
          <w:rFonts w:ascii="Times New Roman" w:eastAsia="Times New Roman" w:hAnsi="Times New Roman" w:cs="Times New Roman"/>
          <w:b/>
          <w:color w:val="000000"/>
        </w:rPr>
        <w:t>4</w:t>
      </w: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Trial organisation overview.</w:t>
      </w:r>
    </w:p>
    <w:p w14:paraId="0000014F" w14:textId="77777777" w:rsidR="00CE4CB3" w:rsidRDefault="00CE4CB3"/>
    <w:p w14:paraId="00000150" w14:textId="77777777" w:rsidR="00CE4CB3" w:rsidRDefault="00391F2E" w:rsidP="00892A39">
      <w:pPr>
        <w:pStyle w:val="Heading2"/>
      </w:pPr>
      <w:r>
        <w:t>Adverse event reporting and harms {22}</w:t>
      </w:r>
    </w:p>
    <w:p w14:paraId="00000151" w14:textId="59FBA668" w:rsidR="00CE4CB3" w:rsidRPr="00AB5AAB" w:rsidRDefault="00391F2E">
      <w:pPr>
        <w:rPr>
          <w:rFonts w:ascii="Times New Roman" w:eastAsia="Times New Roman" w:hAnsi="Times New Roman" w:cs="Times New Roman"/>
          <w:color w:val="000000"/>
        </w:rPr>
      </w:pPr>
      <w:r w:rsidRPr="00AB5AAB">
        <w:rPr>
          <w:rFonts w:ascii="Times New Roman" w:hAnsi="Times New Roman" w:cs="Times New Roman"/>
        </w:rPr>
        <w:t xml:space="preserve">In line with other current trials </w:t>
      </w:r>
      <w:del w:id="524" w:author="Martin Gerdin Wärnberg" w:date="2025-05-28T09:31:00Z" w16du:dateUtc="2025-05-28T07:31:00Z">
        <w:r w:rsidRPr="00AB5AAB" w:rsidDel="00926F8A">
          <w:rPr>
            <w:rFonts w:ascii="Times New Roman" w:hAnsi="Times New Roman" w:cs="Times New Roman"/>
          </w:rPr>
          <w:delText xml:space="preserve">including </w:delText>
        </w:r>
      </w:del>
      <w:ins w:id="525" w:author="Martin Gerdin Wärnberg" w:date="2025-05-28T09:31:00Z" w16du:dateUtc="2025-05-28T07:31:00Z">
        <w:r w:rsidR="00926F8A">
          <w:rPr>
            <w:rFonts w:ascii="Times New Roman" w:hAnsi="Times New Roman" w:cs="Times New Roman"/>
          </w:rPr>
          <w:t>that include</w:t>
        </w:r>
        <w:r w:rsidR="00926F8A" w:rsidRPr="00AB5AAB">
          <w:rPr>
            <w:rFonts w:ascii="Times New Roman" w:hAnsi="Times New Roman" w:cs="Times New Roman"/>
          </w:rPr>
          <w:t xml:space="preserve"> </w:t>
        </w:r>
      </w:ins>
      <w:r w:rsidRPr="00AB5AAB">
        <w:rPr>
          <w:rFonts w:ascii="Times New Roman" w:hAnsi="Times New Roman" w:cs="Times New Roman"/>
        </w:rPr>
        <w:t>critically ill patients</w:t>
      </w:r>
      <w:r w:rsidR="001B1D96">
        <w:rPr>
          <w:rFonts w:ascii="Times New Roman" w:hAnsi="Times New Roman" w:cs="Times New Roman"/>
        </w:rPr>
        <w:t xml:space="preserve"> </w:t>
      </w:r>
      <w:r w:rsidR="001B1D96">
        <w:rPr>
          <w:rFonts w:ascii="Times New Roman" w:hAnsi="Times New Roman" w:cs="Times New Roman"/>
        </w:rPr>
        <w:fldChar w:fldCharType="begin"/>
      </w:r>
      <w:r w:rsidR="00241260">
        <w:rPr>
          <w:rFonts w:ascii="Times New Roman" w:hAnsi="Times New Roman" w:cs="Times New Roman"/>
        </w:rPr>
        <w:instrText xml:space="preserve"> ADDIN ZOTERO_ITEM CSL_CITATION {"citationID":"m9ATsmdB","properties":{"formattedCitation":"(50)","plainCitation":"(50)","noteIndex":0},"citationItems":[{"id":2309,"uris":["http://zotero.org/users/6304864/items/CYGYV8YI"],"itemData":{"id":2309,"type":"article-journal","abstract":"Background Basic management for patients who have suffered a cardiac arrest and are admitted to an intensive care unit (ICU) after resuscitation includes setting targets for blood pressure and managing sedation and temperature. However, optimal targets and management are unknown. Methods The STEPCARE (Sedation, Temperature and Pressure after Cardiac Arrest and Resuscitation) trial is a multicenter, parallel-group, randomized, factorial, superiority trial in which sedation, temperature, and blood pressure strategies will be studied in three separate comparisons (SED-CARE, TEMP-CARE, and MAP-CARE). The trial population will be adults admitted to intensive care who are comatose after resuscitation from out-of-hospital cardiac arrest. The primary outcome will be all-cause mortality, and the secondary outcomes will be poor functional outcome (modified Rankin Scale 4–6), Health-Related Quality of Life using EQ-VAS, and specific serious adverse events in the intensive care unit predefined for each trial. All outcomes will be assessed at 6 months after randomization. The prognosticators, outcome assessors, statisticians, data managers, steering group, and manuscript writers will be blinded to treatment allocation. This statistical analysis plan includes a comprehensive description of the statistical analyses, handling of missing data, and assessments of underlying statistical assumptions. Analyses will be conducted according to the intention-to-treat principle, that is, all randomized participants with available data will be included. The analyses will be performed independently by two statisticians following the present plan. Conclusion This statistical analysis plan describes the statistical analyses for the STEPCARE trial in detail. The aim of this predefined statistical analysis plan is to minimize the risk of analysis bias.","container-title":"Acta Anaesthesiologica Scandinavica","DOI":"10.1111/aas.70033","ISSN":"1399-6576","issue":"5","language":"en","license":"© 2025 The Author(s). Acta Anaesthesiologica Scandinavica published by John Wiley &amp; Sons Ltd on behalf of Acta Anaesthesiologica Scandinavica Foundation.","note":"_eprint: https://onlinelibrary.wiley.com/doi/pdf/10.1111/aas.70033","page":"e70033","source":"Wiley Online Library","title":"Sedation, temperature and pressure after cardiac arrest and resuscitation—The STEPCARE trial: A statistical analysis plan","title-short":"Sedation, temperature and pressure after cardiac arrest and resuscitation—The STEPCARE trial","volume":"69","author":[{"family":"Kamp","given":"C. B."},{"family":"Dankiewicz","given":"J."},{"family":"Harboe Olsen","given":"M."},{"family":"Holgersson","given":"J."},{"family":"Saxena","given":"M."},{"family":"Young","given":"P."},{"family":"Niemelä","given":"V. H."},{"family":"Hästbacka","given":"J."},{"family":"Levin","given":"H."},{"family":"Lilja","given":"G."},{"family":"Moseby-Knappe","given":"M."},{"family":"Tiainen","given":"M."},{"family":"Reinikainen","given":"M."},{"family":"Ceric","given":"A."},{"family":"Johnsson","given":"J."},{"family":"Undén","given":"J."},{"family":"Düring","given":"J."},{"family":"Lybeck","given":"A."},{"family":"Rodriguez-Santos","given":"D."},{"family":"Lundin","given":"A."},{"family":"Kåhlin","given":"J."},{"family":"Grip","given":"J."},{"family":"Lotman","given":"E."},{"family":"Romundstad","given":"L."},{"family":"Seidel","given":"P."},{"family":"Stammet","given":"P."},{"family":"Graf","given":"T."},{"family":"Mengel","given":"A."},{"family":"Leithner","given":"C."},{"family":"Nee","given":"J."},{"family":"Drúwe","given":"P."},{"family":"Ameloot","given":"K."},{"family":"Wise","given":"M. P."},{"family":"McGuigan","given":"P. J."},{"family":"Ratcliffe","given":"A."},{"family":"Cole","given":"J."},{"family":"White","given":"J."},{"family":"Pareek","given":"N."},{"family":"Glover","given":"G."},{"family":"Handslip","given":"R."},{"family":"Proudfoot","given":"A."},{"family":"Thomas","given":"M."},{"family":"Pogson","given":"D."},{"family":"Keeble","given":"T. R."},{"family":"Nichol","given":"A."},{"family":"Haenggi","given":"M."},{"family":"Hilty","given":"M. P."},{"family":"Iten","given":"M."},{"family":"Schrag","given":"C."},{"family":"Nafi","given":"M."},{"family":"Joannidis","given":"M."},{"family":"Robba","given":"C."},{"family":"Pellis","given":"T."},{"family":"Belohlavek","given":"J."},{"family":"Smid","given":"O."},{"family":"Rob","given":"D."},{"family":"Arabi","given":"Y."},{"family":"Buabbas","given":"S."},{"family":"Yew Woon","given":"C."},{"family":"Li","given":"Q."},{"family":"Reade","given":"M."},{"family":"Delaney","given":"A."},{"family":"Venkatesh","given":"B."},{"family":"Hammond","given":"N."},{"family":"Bass","given":"F."},{"family":"Aneman","given":"A."},{"family":"Stewart","given":"A."},{"family":"Navarra","given":"L."},{"family":"Crichton","given":"B."},{"family":"Knight","given":"D."},{"family":"Williams","given":"A."},{"family":"Tirkkonen","given":"J."},{"family":"Oksanen","given":"T."},{"family":"Kaakinen","given":"T."},{"family":"Bendel","given":"S."},{"family":"Friberg","given":"H."},{"family":"Cronberg","given":"T."},{"family":"Skrifvars","given":"M. B."},{"family":"Nielsen","given":"N."},{"family":"Jakobsen","given":"J. C."}],"issued":{"date-parts":[["2025"]]}}}],"schema":"https://github.com/citation-style-language/schema/raw/master/csl-citation.json"} </w:instrText>
      </w:r>
      <w:r w:rsidR="001B1D96">
        <w:rPr>
          <w:rFonts w:ascii="Times New Roman" w:hAnsi="Times New Roman" w:cs="Times New Roman"/>
        </w:rPr>
        <w:fldChar w:fldCharType="separate"/>
      </w:r>
      <w:r w:rsidR="00241260">
        <w:rPr>
          <w:rFonts w:ascii="Times New Roman" w:hAnsi="Times New Roman" w:cs="Times New Roman"/>
          <w:noProof/>
        </w:rPr>
        <w:t>(50)</w:t>
      </w:r>
      <w:r w:rsidR="001B1D96">
        <w:rPr>
          <w:rFonts w:ascii="Times New Roman" w:hAnsi="Times New Roman" w:cs="Times New Roman"/>
        </w:rPr>
        <w:fldChar w:fldCharType="end"/>
      </w:r>
      <w:r w:rsidRPr="00AB5AAB">
        <w:rPr>
          <w:rFonts w:ascii="Times New Roman" w:hAnsi="Times New Roman" w:cs="Times New Roman"/>
        </w:rPr>
        <w:t>, we will not collect adverse events or serious adverse events, because many of these events are expected in this patient population</w:t>
      </w:r>
      <w:ins w:id="526" w:author="Martin Gerdin Wärnberg" w:date="2025-05-28T09:32:00Z" w16du:dateUtc="2025-05-28T07:32:00Z">
        <w:r w:rsidR="00926F8A">
          <w:rPr>
            <w:rFonts w:ascii="Times New Roman" w:hAnsi="Times New Roman" w:cs="Times New Roman"/>
          </w:rPr>
          <w:t>.</w:t>
        </w:r>
      </w:ins>
      <w:del w:id="527" w:author="Martin Gerdin Wärnberg" w:date="2025-05-28T09:32:00Z" w16du:dateUtc="2025-05-28T07:32:00Z">
        <w:r w:rsidRPr="00AB5AAB" w:rsidDel="00926F8A">
          <w:rPr>
            <w:rFonts w:ascii="Times New Roman" w:hAnsi="Times New Roman" w:cs="Times New Roman"/>
          </w:rPr>
          <w:delText xml:space="preserve"> and </w:delText>
        </w:r>
      </w:del>
      <w:ins w:id="528" w:author="Martin Gerdin Wärnberg" w:date="2025-05-28T09:32:00Z" w16du:dateUtc="2025-05-28T07:32:00Z">
        <w:r w:rsidR="00926F8A">
          <w:rPr>
            <w:rFonts w:ascii="Times New Roman" w:hAnsi="Times New Roman" w:cs="Times New Roman"/>
          </w:rPr>
          <w:t xml:space="preserve"> W</w:t>
        </w:r>
      </w:ins>
      <w:del w:id="529" w:author="Martin Gerdin Wärnberg" w:date="2025-05-28T09:32:00Z" w16du:dateUtc="2025-05-28T07:32:00Z">
        <w:r w:rsidRPr="00AB5AAB" w:rsidDel="00926F8A">
          <w:rPr>
            <w:rFonts w:ascii="Times New Roman" w:hAnsi="Times New Roman" w:cs="Times New Roman"/>
          </w:rPr>
          <w:delText>w</w:delText>
        </w:r>
      </w:del>
      <w:r w:rsidRPr="00AB5AAB">
        <w:rPr>
          <w:rFonts w:ascii="Times New Roman" w:hAnsi="Times New Roman" w:cs="Times New Roman"/>
        </w:rPr>
        <w:t xml:space="preserve">e already collect many of these events, </w:t>
      </w:r>
      <w:del w:id="530" w:author="Martin Gerdin Wärnberg" w:date="2025-05-28T09:32:00Z" w16du:dateUtc="2025-05-28T07:32:00Z">
        <w:r w:rsidRPr="00AB5AAB" w:rsidDel="00926F8A">
          <w:rPr>
            <w:rFonts w:ascii="Times New Roman" w:hAnsi="Times New Roman" w:cs="Times New Roman"/>
          </w:rPr>
          <w:delText>for example</w:delText>
        </w:r>
      </w:del>
      <w:ins w:id="531" w:author="Martin Gerdin Wärnberg" w:date="2025-05-28T09:32:00Z" w16du:dateUtc="2025-05-28T07:32:00Z">
        <w:r w:rsidR="00926F8A">
          <w:rPr>
            <w:rFonts w:ascii="Times New Roman" w:hAnsi="Times New Roman" w:cs="Times New Roman"/>
          </w:rPr>
          <w:t>such as</w:t>
        </w:r>
      </w:ins>
      <w:r w:rsidRPr="00AB5AAB">
        <w:rPr>
          <w:rFonts w:ascii="Times New Roman" w:hAnsi="Times New Roman" w:cs="Times New Roman"/>
        </w:rPr>
        <w:t xml:space="preserve"> mortality, as part of our outcomes. </w:t>
      </w:r>
      <w:r w:rsidRPr="00AB5AAB">
        <w:rPr>
          <w:rFonts w:ascii="Times New Roman" w:eastAsia="Times New Roman" w:hAnsi="Times New Roman" w:cs="Times New Roman"/>
          <w:color w:val="000000"/>
        </w:rPr>
        <w:t>We will only report safety events if they are life-threatening, prolong hospitalisation or result in meaningful harm to the participant. It is difficult to pre</w:t>
      </w:r>
      <w:del w:id="532" w:author="Martin Gerdin Wärnberg" w:date="2025-05-28T09:32:00Z" w16du:dateUtc="2025-05-28T07:32:00Z">
        <w:r w:rsidRPr="00AB5AAB" w:rsidDel="00926F8A">
          <w:rPr>
            <w:rFonts w:ascii="Times New Roman" w:eastAsia="Times New Roman" w:hAnsi="Times New Roman" w:cs="Times New Roman"/>
            <w:color w:val="000000"/>
          </w:rPr>
          <w:delText>-</w:delText>
        </w:r>
      </w:del>
      <w:r w:rsidRPr="00AB5AAB">
        <w:rPr>
          <w:rFonts w:ascii="Times New Roman" w:eastAsia="Times New Roman" w:hAnsi="Times New Roman" w:cs="Times New Roman"/>
          <w:color w:val="000000"/>
        </w:rPr>
        <w:t xml:space="preserve">define a comprehensive list of events that can be considered safety events, but </w:t>
      </w:r>
      <w:ins w:id="533" w:author="Martin Gerdin Wärnberg" w:date="2025-05-28T09:32:00Z" w16du:dateUtc="2025-05-28T07:32:00Z">
        <w:r w:rsidR="00926F8A">
          <w:rPr>
            <w:rFonts w:ascii="Times New Roman" w:eastAsia="Times New Roman" w:hAnsi="Times New Roman" w:cs="Times New Roman"/>
            <w:color w:val="000000"/>
          </w:rPr>
          <w:t xml:space="preserve">we </w:t>
        </w:r>
      </w:ins>
      <w:r w:rsidRPr="00AB5AAB">
        <w:rPr>
          <w:rFonts w:ascii="Times New Roman" w:eastAsia="Times New Roman" w:hAnsi="Times New Roman" w:cs="Times New Roman"/>
          <w:color w:val="000000"/>
        </w:rPr>
        <w:t>will actively assess the presence of the following safety events:</w:t>
      </w:r>
    </w:p>
    <w:p w14:paraId="00000152" w14:textId="77777777" w:rsidR="00CE4CB3" w:rsidRDefault="00391F2E">
      <w:pPr>
        <w:numPr>
          <w:ilvl w:val="0"/>
          <w:numId w:val="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Prolonged mechanical ventilation (&gt; 7 days)</w:t>
      </w:r>
    </w:p>
    <w:p w14:paraId="00000153" w14:textId="77777777" w:rsidR="00CE4CB3" w:rsidRDefault="00391F2E">
      <w:pPr>
        <w:numPr>
          <w:ilvl w:val="0"/>
          <w:numId w:val="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Initiation of renal replacement therapy</w:t>
      </w:r>
    </w:p>
    <w:p w14:paraId="00000154" w14:textId="038E3F1E" w:rsidR="00CE4CB3" w:rsidRDefault="00391F2E">
      <w:pPr>
        <w:numPr>
          <w:ilvl w:val="0"/>
          <w:numId w:val="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Prolonged (&gt; 2 days) or renewed (restart</w:t>
      </w:r>
      <w:ins w:id="534" w:author="Martin Gerdin Wärnberg" w:date="2025-05-28T09:32:00Z" w16du:dateUtc="2025-05-28T07:32:00Z">
        <w:r w:rsidR="00926F8A">
          <w:rPr>
            <w:rFonts w:ascii="Times New Roman" w:eastAsia="Times New Roman" w:hAnsi="Times New Roman" w:cs="Times New Roman"/>
            <w:color w:val="000000"/>
          </w:rPr>
          <w:t>ing</w:t>
        </w:r>
      </w:ins>
      <w:r>
        <w:rPr>
          <w:rFonts w:ascii="Times New Roman" w:eastAsia="Times New Roman" w:hAnsi="Times New Roman" w:cs="Times New Roman"/>
          <w:color w:val="000000"/>
        </w:rPr>
        <w:t xml:space="preserve"> after at least 2 days</w:t>
      </w:r>
      <w:del w:id="535" w:author="Martin Gerdin Wärnberg" w:date="2025-05-28T09:32:00Z" w16du:dateUtc="2025-05-28T07:32:00Z">
        <w:r w:rsidDel="00926F8A">
          <w:rPr>
            <w:rFonts w:ascii="Times New Roman" w:eastAsia="Times New Roman" w:hAnsi="Times New Roman" w:cs="Times New Roman"/>
            <w:color w:val="000000"/>
          </w:rPr>
          <w:delText xml:space="preserve"> without</w:delText>
        </w:r>
      </w:del>
      <w:r>
        <w:rPr>
          <w:rFonts w:ascii="Times New Roman" w:eastAsia="Times New Roman" w:hAnsi="Times New Roman" w:cs="Times New Roman"/>
          <w:color w:val="000000"/>
        </w:rPr>
        <w:t>) use of vasopressors such as norepinephrine or vasopressin</w:t>
      </w:r>
    </w:p>
    <w:p w14:paraId="00000155" w14:textId="77777777" w:rsidR="00CE4CB3" w:rsidRDefault="00CE4CB3">
      <w:pPr>
        <w:pBdr>
          <w:top w:val="nil"/>
          <w:left w:val="nil"/>
          <w:bottom w:val="nil"/>
          <w:right w:val="nil"/>
          <w:between w:val="nil"/>
        </w:pBdr>
        <w:jc w:val="left"/>
      </w:pPr>
    </w:p>
    <w:p w14:paraId="00000156" w14:textId="249F9A1D"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These are considered </w:t>
      </w:r>
      <w:del w:id="536" w:author="Martin Gerdin Wärnberg" w:date="2025-05-28T09:32:00Z" w16du:dateUtc="2025-05-28T07:32:00Z">
        <w:r w:rsidDel="00926F8A">
          <w:rPr>
            <w:rFonts w:ascii="Times New Roman" w:eastAsia="Times New Roman" w:hAnsi="Times New Roman" w:cs="Times New Roman"/>
            <w:color w:val="000000"/>
          </w:rPr>
          <w:delText xml:space="preserve">as </w:delText>
        </w:r>
      </w:del>
      <w:r>
        <w:rPr>
          <w:rFonts w:ascii="Times New Roman" w:eastAsia="Times New Roman" w:hAnsi="Times New Roman" w:cs="Times New Roman"/>
          <w:color w:val="000000"/>
        </w:rPr>
        <w:t xml:space="preserve">safety events because they </w:t>
      </w:r>
      <w:r w:rsidRPr="001B1D96">
        <w:rPr>
          <w:rFonts w:ascii="Times New Roman" w:eastAsia="Times New Roman" w:hAnsi="Times New Roman" w:cs="Times New Roman"/>
          <w:color w:val="000000"/>
        </w:rPr>
        <w:t>m</w:t>
      </w:r>
      <w:r w:rsidRPr="001B1D96">
        <w:rPr>
          <w:rFonts w:ascii="Times New Roman" w:hAnsi="Times New Roman" w:cs="Times New Roman"/>
        </w:rPr>
        <w:t xml:space="preserve">ay </w:t>
      </w:r>
      <w:r>
        <w:rPr>
          <w:rFonts w:ascii="Times New Roman" w:eastAsia="Times New Roman" w:hAnsi="Times New Roman" w:cs="Times New Roman"/>
          <w:color w:val="000000"/>
        </w:rPr>
        <w:t>suggest pulmonary, renal, septic or bleeding complications</w:t>
      </w:r>
      <w:ins w:id="537" w:author="Martin Gerdin Wärnberg" w:date="2025-05-28T09:32:00Z" w16du:dateUtc="2025-05-28T07:32:00Z">
        <w:r w:rsidR="00926F8A">
          <w:rPr>
            <w:rFonts w:ascii="Times New Roman" w:eastAsia="Times New Roman" w:hAnsi="Times New Roman" w:cs="Times New Roman"/>
            <w:color w:val="000000"/>
          </w:rPr>
          <w:t>,</w:t>
        </w:r>
      </w:ins>
      <w:r>
        <w:rPr>
          <w:rFonts w:ascii="Times New Roman" w:eastAsia="Times New Roman" w:hAnsi="Times New Roman" w:cs="Times New Roman"/>
          <w:color w:val="000000"/>
        </w:rPr>
        <w:t xml:space="preserve"> and an increase in their occurrence following ATLS® training </w:t>
      </w:r>
      <w:ins w:id="538" w:author="Martin Gerdin Wärnberg" w:date="2025-05-28T09:33:00Z" w16du:dateUtc="2025-05-28T07:33:00Z">
        <w:r w:rsidR="00926F8A">
          <w:rPr>
            <w:rFonts w:ascii="Times New Roman" w:eastAsia="Times New Roman" w:hAnsi="Times New Roman" w:cs="Times New Roman"/>
            <w:color w:val="000000"/>
          </w:rPr>
          <w:t xml:space="preserve">may </w:t>
        </w:r>
      </w:ins>
      <w:del w:id="539" w:author="Martin Gerdin Wärnberg" w:date="2025-05-28T09:33:00Z" w16du:dateUtc="2025-05-28T07:33:00Z">
        <w:r w:rsidDel="00926F8A">
          <w:rPr>
            <w:rFonts w:ascii="Times New Roman" w:eastAsia="Times New Roman" w:hAnsi="Times New Roman" w:cs="Times New Roman"/>
            <w:color w:val="000000"/>
          </w:rPr>
          <w:delText xml:space="preserve">could </w:delText>
        </w:r>
      </w:del>
      <w:ins w:id="540" w:author="Martin Gerdin Wärnberg" w:date="2025-05-28T09:33:00Z" w16du:dateUtc="2025-05-28T07:33:00Z">
        <w:r w:rsidR="00926F8A">
          <w:rPr>
            <w:rFonts w:ascii="Times New Roman" w:eastAsia="Times New Roman" w:hAnsi="Times New Roman" w:cs="Times New Roman"/>
            <w:color w:val="000000"/>
          </w:rPr>
          <w:t>indicate</w:t>
        </w:r>
      </w:ins>
      <w:del w:id="541" w:author="Martin Gerdin Wärnberg" w:date="2025-05-28T09:33:00Z" w16du:dateUtc="2025-05-28T07:33:00Z">
        <w:r w:rsidDel="00926F8A">
          <w:rPr>
            <w:rFonts w:ascii="Times New Roman" w:eastAsia="Times New Roman" w:hAnsi="Times New Roman" w:cs="Times New Roman"/>
            <w:color w:val="000000"/>
          </w:rPr>
          <w:delText>be an indication</w:delText>
        </w:r>
      </w:del>
      <w:r>
        <w:rPr>
          <w:rFonts w:ascii="Times New Roman" w:eastAsia="Times New Roman" w:hAnsi="Times New Roman" w:cs="Times New Roman"/>
          <w:color w:val="000000"/>
        </w:rPr>
        <w:t xml:space="preserve"> that the intervention is harmful. These events </w:t>
      </w:r>
      <w:ins w:id="542" w:author="Martin Gerdin Wärnberg" w:date="2025-05-28T09:34:00Z" w16du:dateUtc="2025-05-28T07:34:00Z">
        <w:r w:rsidR="00926F8A">
          <w:rPr>
            <w:rFonts w:ascii="Times New Roman" w:eastAsia="Times New Roman" w:hAnsi="Times New Roman" w:cs="Times New Roman"/>
            <w:color w:val="000000"/>
          </w:rPr>
          <w:t xml:space="preserve">must </w:t>
        </w:r>
      </w:ins>
      <w:r>
        <w:rPr>
          <w:rFonts w:ascii="Times New Roman" w:eastAsia="Times New Roman" w:hAnsi="Times New Roman" w:cs="Times New Roman"/>
          <w:color w:val="000000"/>
        </w:rPr>
        <w:t xml:space="preserve">therefore </w:t>
      </w:r>
      <w:del w:id="543" w:author="Martin Gerdin Wärnberg" w:date="2025-05-28T09:34:00Z" w16du:dateUtc="2025-05-28T07:34:00Z">
        <w:r w:rsidDel="00926F8A">
          <w:rPr>
            <w:rFonts w:ascii="Times New Roman" w:eastAsia="Times New Roman" w:hAnsi="Times New Roman" w:cs="Times New Roman"/>
            <w:color w:val="000000"/>
          </w:rPr>
          <w:delText xml:space="preserve">need to </w:delText>
        </w:r>
      </w:del>
      <w:r>
        <w:rPr>
          <w:rFonts w:ascii="Times New Roman" w:eastAsia="Times New Roman" w:hAnsi="Times New Roman" w:cs="Times New Roman"/>
          <w:color w:val="000000"/>
        </w:rPr>
        <w:t>be tracked during the standard care phase as well as the intervention phase</w:t>
      </w:r>
      <w:ins w:id="544" w:author="Martin Gerdin Wärnberg" w:date="2025-05-28T09:34:00Z" w16du:dateUtc="2025-05-28T07:34:00Z">
        <w:r w:rsidR="00926F8A">
          <w:rPr>
            <w:rFonts w:ascii="Times New Roman" w:eastAsia="Times New Roman" w:hAnsi="Times New Roman" w:cs="Times New Roman"/>
            <w:color w:val="000000"/>
          </w:rPr>
          <w:t>. However, these events</w:t>
        </w:r>
      </w:ins>
      <w:del w:id="545" w:author="Martin Gerdin Wärnberg" w:date="2025-05-28T09:34:00Z" w16du:dateUtc="2025-05-28T07:34:00Z">
        <w:r w:rsidDel="00926F8A">
          <w:rPr>
            <w:rFonts w:ascii="Times New Roman" w:eastAsia="Times New Roman" w:hAnsi="Times New Roman" w:cs="Times New Roman"/>
            <w:color w:val="000000"/>
          </w:rPr>
          <w:delText xml:space="preserve"> but </w:delText>
        </w:r>
      </w:del>
      <w:ins w:id="546" w:author="Martin Gerdin Wärnberg" w:date="2025-05-28T09:34:00Z" w16du:dateUtc="2025-05-28T07:34:00Z">
        <w:r w:rsidR="00926F8A">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 xml:space="preserve">will </w:t>
      </w:r>
      <w:del w:id="547" w:author="Martin Gerdin Wärnberg" w:date="2025-05-28T09:34:00Z" w16du:dateUtc="2025-05-28T07:34:00Z">
        <w:r w:rsidDel="00926F8A">
          <w:rPr>
            <w:rFonts w:ascii="Times New Roman" w:eastAsia="Times New Roman" w:hAnsi="Times New Roman" w:cs="Times New Roman"/>
            <w:color w:val="000000"/>
          </w:rPr>
          <w:delText xml:space="preserve">only </w:delText>
        </w:r>
      </w:del>
      <w:r>
        <w:rPr>
          <w:rFonts w:ascii="Times New Roman" w:eastAsia="Times New Roman" w:hAnsi="Times New Roman" w:cs="Times New Roman"/>
          <w:color w:val="000000"/>
        </w:rPr>
        <w:t xml:space="preserve">be considered indicative of harm related to the intervention </w:t>
      </w:r>
      <w:ins w:id="548" w:author="Martin Gerdin Wärnberg" w:date="2025-05-28T09:34:00Z" w16du:dateUtc="2025-05-28T07:34:00Z">
        <w:r w:rsidR="00AB6DF3">
          <w:rPr>
            <w:rFonts w:ascii="Times New Roman" w:eastAsia="Times New Roman" w:hAnsi="Times New Roman" w:cs="Times New Roman"/>
            <w:color w:val="000000"/>
          </w:rPr>
          <w:t xml:space="preserve">only </w:t>
        </w:r>
      </w:ins>
      <w:r>
        <w:rPr>
          <w:rFonts w:ascii="Times New Roman" w:eastAsia="Times New Roman" w:hAnsi="Times New Roman" w:cs="Times New Roman"/>
          <w:color w:val="000000"/>
        </w:rPr>
        <w:t xml:space="preserve">if </w:t>
      </w:r>
      <w:ins w:id="549" w:author="Martin Gerdin Wärnberg" w:date="2025-05-28T09:34:00Z" w16du:dateUtc="2025-05-28T07:34:00Z">
        <w:r w:rsidR="00AB6DF3">
          <w:rPr>
            <w:rFonts w:ascii="Times New Roman" w:eastAsia="Times New Roman" w:hAnsi="Times New Roman" w:cs="Times New Roman"/>
            <w:color w:val="000000"/>
          </w:rPr>
          <w:t>they</w:t>
        </w:r>
      </w:ins>
      <w:ins w:id="550" w:author="Martin Gerdin Wärnberg" w:date="2025-05-28T09:35:00Z" w16du:dateUtc="2025-05-28T07:35:00Z">
        <w:r w:rsidR="00AB6DF3">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occurr</w:t>
      </w:r>
      <w:del w:id="551" w:author="Martin Gerdin Wärnberg" w:date="2025-05-28T09:35:00Z" w16du:dateUtc="2025-05-28T07:35:00Z">
        <w:r w:rsidDel="00AB6DF3">
          <w:rPr>
            <w:rFonts w:ascii="Times New Roman" w:eastAsia="Times New Roman" w:hAnsi="Times New Roman" w:cs="Times New Roman"/>
            <w:color w:val="000000"/>
          </w:rPr>
          <w:delText>ed</w:delText>
        </w:r>
      </w:del>
      <w:r>
        <w:rPr>
          <w:rFonts w:ascii="Times New Roman" w:eastAsia="Times New Roman" w:hAnsi="Times New Roman" w:cs="Times New Roman"/>
          <w:color w:val="000000"/>
        </w:rPr>
        <w:t xml:space="preserve"> more often during the intervention phase than during the standard care phase. </w:t>
      </w:r>
      <w:del w:id="552" w:author="Martin Gerdin Wärnberg" w:date="2025-05-28T09:35:00Z" w16du:dateUtc="2025-05-28T07:35:00Z">
        <w:r w:rsidDel="00AB6DF3">
          <w:rPr>
            <w:rFonts w:ascii="Times New Roman" w:eastAsia="Times New Roman" w:hAnsi="Times New Roman" w:cs="Times New Roman"/>
            <w:color w:val="000000"/>
          </w:rPr>
          <w:delText>Besides this</w:delText>
        </w:r>
      </w:del>
      <w:ins w:id="553" w:author="Martin Gerdin Wärnberg" w:date="2025-05-28T09:35:00Z" w16du:dateUtc="2025-05-28T07:35:00Z">
        <w:r w:rsidR="00AB6DF3">
          <w:rPr>
            <w:rFonts w:ascii="Times New Roman" w:eastAsia="Times New Roman" w:hAnsi="Times New Roman" w:cs="Times New Roman"/>
            <w:color w:val="000000"/>
          </w:rPr>
          <w:t>In addition</w:t>
        </w:r>
      </w:ins>
      <w:r>
        <w:rPr>
          <w:rFonts w:ascii="Times New Roman" w:eastAsia="Times New Roman" w:hAnsi="Times New Roman" w:cs="Times New Roman"/>
          <w:color w:val="000000"/>
        </w:rPr>
        <w:t xml:space="preserve">, safety reports </w:t>
      </w:r>
      <w:del w:id="554" w:author="Martin Gerdin Wärnberg" w:date="2025-05-28T09:35:00Z" w16du:dateUtc="2025-05-28T07:35:00Z">
        <w:r w:rsidDel="00AB6DF3">
          <w:rPr>
            <w:rFonts w:ascii="Times New Roman" w:eastAsia="Times New Roman" w:hAnsi="Times New Roman" w:cs="Times New Roman"/>
            <w:color w:val="000000"/>
          </w:rPr>
          <w:delText xml:space="preserve">will also be collected </w:delText>
        </w:r>
      </w:del>
      <w:r>
        <w:rPr>
          <w:rFonts w:ascii="Times New Roman" w:eastAsia="Times New Roman" w:hAnsi="Times New Roman" w:cs="Times New Roman"/>
          <w:color w:val="000000"/>
        </w:rPr>
        <w:t xml:space="preserve">other than </w:t>
      </w:r>
      <w:ins w:id="555" w:author="Martin Gerdin Wärnberg" w:date="2025-05-28T09:35:00Z" w16du:dateUtc="2025-05-28T07:35:00Z">
        <w:r w:rsidR="00AB6DF3">
          <w:rPr>
            <w:rFonts w:ascii="Times New Roman" w:eastAsia="Times New Roman" w:hAnsi="Times New Roman" w:cs="Times New Roman"/>
            <w:color w:val="000000"/>
          </w:rPr>
          <w:t xml:space="preserve">those mentioned </w:t>
        </w:r>
      </w:ins>
      <w:del w:id="556" w:author="Martin Gerdin Wärnberg" w:date="2025-05-28T09:35:00Z" w16du:dateUtc="2025-05-28T07:35:00Z">
        <w:r w:rsidDel="00AB6DF3">
          <w:rPr>
            <w:rFonts w:ascii="Times New Roman" w:eastAsia="Times New Roman" w:hAnsi="Times New Roman" w:cs="Times New Roman"/>
            <w:color w:val="000000"/>
          </w:rPr>
          <w:delText xml:space="preserve">the list mentioned </w:delText>
        </w:r>
      </w:del>
      <w:r>
        <w:rPr>
          <w:rFonts w:ascii="Times New Roman" w:eastAsia="Times New Roman" w:hAnsi="Times New Roman" w:cs="Times New Roman"/>
          <w:color w:val="000000"/>
        </w:rPr>
        <w:t>above</w:t>
      </w:r>
      <w:ins w:id="557" w:author="Martin Gerdin Wärnberg" w:date="2025-05-28T09:35:00Z" w16du:dateUtc="2025-05-28T07:35:00Z">
        <w:r w:rsidR="00AB6DF3">
          <w:rPr>
            <w:rFonts w:ascii="Times New Roman" w:eastAsia="Times New Roman" w:hAnsi="Times New Roman" w:cs="Times New Roman"/>
            <w:color w:val="000000"/>
          </w:rPr>
          <w:t xml:space="preserve"> will be collected</w:t>
        </w:r>
      </w:ins>
      <w:r>
        <w:rPr>
          <w:rFonts w:ascii="Times New Roman" w:eastAsia="Times New Roman" w:hAnsi="Times New Roman" w:cs="Times New Roman"/>
          <w:color w:val="000000"/>
        </w:rPr>
        <w:t xml:space="preserve">. These events will </w:t>
      </w:r>
      <w:r w:rsidRPr="00AB6DF3">
        <w:rPr>
          <w:rFonts w:ascii="Times New Roman" w:hAnsi="Times New Roman" w:cs="Times New Roman"/>
          <w:rPrChange w:id="558" w:author="Martin Gerdin Wärnberg" w:date="2025-05-28T09:35:00Z" w16du:dateUtc="2025-05-28T07:35:00Z">
            <w:rPr/>
          </w:rPrChange>
        </w:rPr>
        <w:t>be identified</w:t>
      </w:r>
      <w:r w:rsidRPr="00AB6DF3">
        <w:rPr>
          <w:rFonts w:ascii="Times New Roman" w:eastAsia="Times New Roman" w:hAnsi="Times New Roman" w:cs="Times New Roman"/>
          <w:color w:val="000000"/>
        </w:rPr>
        <w:t xml:space="preserve"> during the</w:t>
      </w:r>
      <w:r>
        <w:rPr>
          <w:rFonts w:ascii="Times New Roman" w:eastAsia="Times New Roman" w:hAnsi="Times New Roman" w:cs="Times New Roman"/>
          <w:color w:val="000000"/>
        </w:rPr>
        <w:t xml:space="preserve"> trial, and the reporting of these safety events will be based on the clinical judgement of </w:t>
      </w:r>
      <w:ins w:id="559" w:author="Martin Gerdin Wärnberg" w:date="2025-05-28T09:36:00Z" w16du:dateUtc="2025-05-28T07:36:00Z">
        <w:r w:rsidR="00AB6DF3">
          <w:rPr>
            <w:rFonts w:ascii="Times New Roman" w:eastAsia="Times New Roman" w:hAnsi="Times New Roman" w:cs="Times New Roman"/>
            <w:color w:val="000000"/>
          </w:rPr>
          <w:t xml:space="preserve">the </w:t>
        </w:r>
      </w:ins>
      <w:r>
        <w:rPr>
          <w:rFonts w:ascii="Times New Roman" w:eastAsia="Times New Roman" w:hAnsi="Times New Roman" w:cs="Times New Roman"/>
          <w:color w:val="000000"/>
        </w:rPr>
        <w:t xml:space="preserve">site investigators. Examples of </w:t>
      </w:r>
      <w:del w:id="560" w:author="Martin Gerdin Wärnberg" w:date="2025-05-28T09:36:00Z" w16du:dateUtc="2025-05-28T07:36:00Z">
        <w:r w:rsidDel="00AB6DF3">
          <w:rPr>
            <w:rFonts w:ascii="Times New Roman" w:eastAsia="Times New Roman" w:hAnsi="Times New Roman" w:cs="Times New Roman"/>
            <w:color w:val="000000"/>
          </w:rPr>
          <w:delText xml:space="preserve">such </w:delText>
        </w:r>
      </w:del>
      <w:r>
        <w:rPr>
          <w:rFonts w:ascii="Times New Roman" w:eastAsia="Times New Roman" w:hAnsi="Times New Roman" w:cs="Times New Roman"/>
          <w:color w:val="000000"/>
        </w:rPr>
        <w:t xml:space="preserve">safety events </w:t>
      </w:r>
      <w:del w:id="561" w:author="Martin Gerdin Wärnberg" w:date="2025-05-28T09:36:00Z" w16du:dateUtc="2025-05-28T07:36:00Z">
        <w:r w:rsidDel="00AB6DF3">
          <w:rPr>
            <w:rFonts w:ascii="Times New Roman" w:eastAsia="Times New Roman" w:hAnsi="Times New Roman" w:cs="Times New Roman"/>
            <w:color w:val="000000"/>
          </w:rPr>
          <w:delText xml:space="preserve">could </w:delText>
        </w:r>
      </w:del>
      <w:ins w:id="562" w:author="Martin Gerdin Wärnberg" w:date="2025-05-28T09:36:00Z" w16du:dateUtc="2025-05-28T07:36:00Z">
        <w:r w:rsidR="00AB6DF3">
          <w:rPr>
            <w:rFonts w:ascii="Times New Roman" w:eastAsia="Times New Roman" w:hAnsi="Times New Roman" w:cs="Times New Roman"/>
            <w:color w:val="000000"/>
          </w:rPr>
          <w:t>may</w:t>
        </w:r>
        <w:r w:rsidR="00AB6DF3">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 xml:space="preserve">include missed injuries or missed investigations, which </w:t>
      </w:r>
      <w:del w:id="563" w:author="Martin Gerdin Wärnberg" w:date="2025-05-28T09:36:00Z" w16du:dateUtc="2025-05-28T07:36:00Z">
        <w:r w:rsidDel="00AB6DF3">
          <w:rPr>
            <w:rFonts w:ascii="Times New Roman" w:eastAsia="Times New Roman" w:hAnsi="Times New Roman" w:cs="Times New Roman"/>
            <w:color w:val="000000"/>
          </w:rPr>
          <w:delText xml:space="preserve">could </w:delText>
        </w:r>
      </w:del>
      <w:ins w:id="564" w:author="Martin Gerdin Wärnberg" w:date="2025-05-28T09:36:00Z" w16du:dateUtc="2025-05-28T07:36:00Z">
        <w:r w:rsidR="00AB6DF3">
          <w:rPr>
            <w:rFonts w:ascii="Times New Roman" w:eastAsia="Times New Roman" w:hAnsi="Times New Roman" w:cs="Times New Roman"/>
            <w:color w:val="000000"/>
          </w:rPr>
          <w:t>may</w:t>
        </w:r>
        <w:r w:rsidR="00AB6DF3">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be suspected if certain injuries or investigations were identified or conducted more often during the standard care phase than during the intervention phase.</w:t>
      </w:r>
    </w:p>
    <w:p w14:paraId="00000157" w14:textId="77777777" w:rsidR="00CE4CB3" w:rsidRDefault="00CE4CB3"/>
    <w:p w14:paraId="00000158" w14:textId="383159AC"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All safety events will be recorded in the </w:t>
      </w:r>
      <w:del w:id="565" w:author="Martin Gerdin Wärnberg" w:date="2025-05-28T09:36:00Z" w16du:dateUtc="2025-05-28T07:36:00Z">
        <w:r w:rsidDel="00AB6DF3">
          <w:rPr>
            <w:rFonts w:ascii="Times New Roman" w:eastAsia="Times New Roman" w:hAnsi="Times New Roman" w:cs="Times New Roman"/>
            <w:color w:val="000000"/>
          </w:rPr>
          <w:delText>Case Record Form (</w:delText>
        </w:r>
      </w:del>
      <w:r>
        <w:rPr>
          <w:rFonts w:ascii="Times New Roman" w:eastAsia="Times New Roman" w:hAnsi="Times New Roman" w:cs="Times New Roman"/>
          <w:color w:val="000000"/>
        </w:rPr>
        <w:t>CRF</w:t>
      </w:r>
      <w:del w:id="566" w:author="Martin Gerdin Wärnberg" w:date="2025-05-28T09:36:00Z" w16du:dateUtc="2025-05-28T07:36:00Z">
        <w:r w:rsidDel="00AB6DF3">
          <w:rPr>
            <w:rFonts w:ascii="Times New Roman" w:eastAsia="Times New Roman" w:hAnsi="Times New Roman" w:cs="Times New Roman"/>
            <w:color w:val="000000"/>
          </w:rPr>
          <w:delText>)</w:delText>
        </w:r>
      </w:del>
      <w:r>
        <w:rPr>
          <w:rFonts w:ascii="Times New Roman" w:eastAsia="Times New Roman" w:hAnsi="Times New Roman" w:cs="Times New Roman"/>
          <w:color w:val="000000"/>
        </w:rPr>
        <w:t xml:space="preserve"> and reported to the trial management team within 24 hours of its occurrence. The trial management team will then assess if the event can be considered related to the trial or the intervention within 24 hours of </w:t>
      </w:r>
      <w:del w:id="567" w:author="Martin Gerdin Wärnberg" w:date="2025-05-28T09:36:00Z" w16du:dateUtc="2025-05-28T07:36:00Z">
        <w:r w:rsidDel="00AB6DF3">
          <w:rPr>
            <w:rFonts w:ascii="Times New Roman" w:eastAsia="Times New Roman" w:hAnsi="Times New Roman" w:cs="Times New Roman"/>
            <w:color w:val="000000"/>
          </w:rPr>
          <w:delText>it being reported</w:delText>
        </w:r>
      </w:del>
      <w:ins w:id="568" w:author="Martin Gerdin Wärnberg" w:date="2025-05-28T09:36:00Z" w16du:dateUtc="2025-05-28T07:36:00Z">
        <w:r w:rsidR="00AB6DF3">
          <w:rPr>
            <w:rFonts w:ascii="Times New Roman" w:eastAsia="Times New Roman" w:hAnsi="Times New Roman" w:cs="Times New Roman"/>
            <w:color w:val="000000"/>
          </w:rPr>
          <w:t>reporting</w:t>
        </w:r>
      </w:ins>
      <w:r>
        <w:rPr>
          <w:rFonts w:ascii="Times New Roman" w:eastAsia="Times New Roman" w:hAnsi="Times New Roman" w:cs="Times New Roman"/>
          <w:color w:val="000000"/>
        </w:rPr>
        <w:t xml:space="preserve">. Events that are </w:t>
      </w:r>
      <w:del w:id="569" w:author="Martin Gerdin Wärnberg" w:date="2025-05-28T09:37:00Z" w16du:dateUtc="2025-05-28T07:37:00Z">
        <w:r w:rsidDel="00AB6DF3">
          <w:rPr>
            <w:rFonts w:ascii="Times New Roman" w:eastAsia="Times New Roman" w:hAnsi="Times New Roman" w:cs="Times New Roman"/>
            <w:color w:val="000000"/>
          </w:rPr>
          <w:delText xml:space="preserve">considered </w:delText>
        </w:r>
      </w:del>
      <w:r>
        <w:rPr>
          <w:rFonts w:ascii="Times New Roman" w:eastAsia="Times New Roman" w:hAnsi="Times New Roman" w:cs="Times New Roman"/>
          <w:color w:val="000000"/>
        </w:rPr>
        <w:t xml:space="preserve">probably related will be reported immediately to the joint </w:t>
      </w:r>
      <w:del w:id="570" w:author="Martin Gerdin Wärnberg" w:date="2025-05-28T09:37:00Z" w16du:dateUtc="2025-05-28T07:37:00Z">
        <w:r w:rsidDel="00AB6DF3">
          <w:rPr>
            <w:rFonts w:ascii="Times New Roman" w:eastAsia="Times New Roman" w:hAnsi="Times New Roman" w:cs="Times New Roman"/>
            <w:color w:val="000000"/>
          </w:rPr>
          <w:delText>Trial Steering and Data Monitoring Committee</w:delText>
        </w:r>
      </w:del>
      <w:ins w:id="571" w:author="Martin Gerdin Wärnberg" w:date="2025-05-28T09:37:00Z" w16du:dateUtc="2025-05-28T07:37:00Z">
        <w:r w:rsidR="00AB6DF3">
          <w:rPr>
            <w:rFonts w:ascii="Times New Roman" w:eastAsia="Times New Roman" w:hAnsi="Times New Roman" w:cs="Times New Roman"/>
            <w:color w:val="000000"/>
          </w:rPr>
          <w:t>SDMC</w:t>
        </w:r>
      </w:ins>
      <w:r>
        <w:rPr>
          <w:rFonts w:ascii="Times New Roman" w:eastAsia="Times New Roman" w:hAnsi="Times New Roman" w:cs="Times New Roman"/>
          <w:color w:val="000000"/>
        </w:rPr>
        <w:t xml:space="preserve">. All safety events </w:t>
      </w:r>
      <w:del w:id="572" w:author="Martin Gerdin Wärnberg" w:date="2025-05-28T09:37:00Z" w16du:dateUtc="2025-05-28T07:37:00Z">
        <w:r w:rsidDel="00AB6DF3">
          <w:rPr>
            <w:rFonts w:ascii="Times New Roman" w:eastAsia="Times New Roman" w:hAnsi="Times New Roman" w:cs="Times New Roman"/>
            <w:color w:val="000000"/>
          </w:rPr>
          <w:delText>to be</w:delText>
        </w:r>
      </w:del>
      <w:ins w:id="573" w:author="Martin Gerdin Wärnberg" w:date="2025-05-28T09:37:00Z" w16du:dateUtc="2025-05-28T07:37:00Z">
        <w:r w:rsidR="00AB6DF3">
          <w:rPr>
            <w:rFonts w:ascii="Times New Roman" w:eastAsia="Times New Roman" w:hAnsi="Times New Roman" w:cs="Times New Roman"/>
            <w:color w:val="000000"/>
          </w:rPr>
          <w:t>will be</w:t>
        </w:r>
      </w:ins>
      <w:r>
        <w:rPr>
          <w:rFonts w:ascii="Times New Roman" w:eastAsia="Times New Roman" w:hAnsi="Times New Roman" w:cs="Times New Roman"/>
          <w:color w:val="000000"/>
        </w:rPr>
        <w:t xml:space="preserve"> followed up by the local investigator until they are fully evaluated. </w:t>
      </w:r>
      <w:del w:id="574" w:author="Martin Gerdin Wärnberg" w:date="2025-05-28T09:37:00Z" w16du:dateUtc="2025-05-28T07:37:00Z">
        <w:r w:rsidDel="00AB6DF3">
          <w:rPr>
            <w:rFonts w:ascii="Times New Roman" w:eastAsia="Times New Roman" w:hAnsi="Times New Roman" w:cs="Times New Roman"/>
            <w:color w:val="000000"/>
          </w:rPr>
          <w:delText>Besides this</w:delText>
        </w:r>
      </w:del>
      <w:ins w:id="575" w:author="Martin Gerdin Wärnberg" w:date="2025-05-28T09:37:00Z" w16du:dateUtc="2025-05-28T07:37:00Z">
        <w:r w:rsidR="00AB6DF3">
          <w:rPr>
            <w:rFonts w:ascii="Times New Roman" w:eastAsia="Times New Roman" w:hAnsi="Times New Roman" w:cs="Times New Roman"/>
            <w:color w:val="000000"/>
          </w:rPr>
          <w:t>In addition</w:t>
        </w:r>
      </w:ins>
      <w:r>
        <w:rPr>
          <w:rFonts w:ascii="Times New Roman" w:eastAsia="Times New Roman" w:hAnsi="Times New Roman" w:cs="Times New Roman"/>
          <w:color w:val="000000"/>
        </w:rPr>
        <w:t xml:space="preserve">, site investigators will </w:t>
      </w:r>
      <w:del w:id="576" w:author="Martin Gerdin Wärnberg" w:date="2025-05-28T09:37:00Z" w16du:dateUtc="2025-05-28T07:37:00Z">
        <w:r w:rsidDel="00AB6DF3">
          <w:rPr>
            <w:rFonts w:ascii="Times New Roman" w:eastAsia="Times New Roman" w:hAnsi="Times New Roman" w:cs="Times New Roman"/>
            <w:color w:val="000000"/>
          </w:rPr>
          <w:delText xml:space="preserve">also </w:delText>
        </w:r>
      </w:del>
      <w:r>
        <w:rPr>
          <w:rFonts w:ascii="Times New Roman" w:eastAsia="Times New Roman" w:hAnsi="Times New Roman" w:cs="Times New Roman"/>
          <w:color w:val="000000"/>
        </w:rPr>
        <w:t xml:space="preserve">report safety events based </w:t>
      </w:r>
      <w:del w:id="577" w:author="Martin Gerdin Wärnberg" w:date="2025-05-28T09:37:00Z" w16du:dateUtc="2025-05-28T07:37:00Z">
        <w:r w:rsidDel="00AB6DF3">
          <w:rPr>
            <w:rFonts w:ascii="Times New Roman" w:eastAsia="Times New Roman" w:hAnsi="Times New Roman" w:cs="Times New Roman"/>
            <w:color w:val="000000"/>
          </w:rPr>
          <w:delText xml:space="preserve">upon </w:delText>
        </w:r>
      </w:del>
      <w:ins w:id="578" w:author="Martin Gerdin Wärnberg" w:date="2025-05-28T09:37:00Z" w16du:dateUtc="2025-05-28T07:37:00Z">
        <w:r w:rsidR="00AB6DF3">
          <w:rPr>
            <w:rFonts w:ascii="Times New Roman" w:eastAsia="Times New Roman" w:hAnsi="Times New Roman" w:cs="Times New Roman"/>
            <w:color w:val="000000"/>
          </w:rPr>
          <w:t>on</w:t>
        </w:r>
        <w:r w:rsidR="00AB6DF3">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the local ethics committee as per the Indian guidelines.</w:t>
      </w:r>
    </w:p>
    <w:p w14:paraId="00000159" w14:textId="77777777" w:rsidR="00CE4CB3" w:rsidRDefault="00CE4CB3"/>
    <w:p w14:paraId="0000015A" w14:textId="77777777" w:rsidR="00CE4CB3" w:rsidRDefault="00391F2E" w:rsidP="00892A39">
      <w:pPr>
        <w:pStyle w:val="Heading2"/>
      </w:pPr>
      <w:r>
        <w:t>Frequency and plans for auditing trial conduct {23}</w:t>
      </w:r>
    </w:p>
    <w:p w14:paraId="0000015B" w14:textId="016C500E" w:rsidR="00CE4CB3" w:rsidRDefault="00391F2E">
      <w:r>
        <w:rPr>
          <w:rFonts w:ascii="Times New Roman" w:eastAsia="Times New Roman" w:hAnsi="Times New Roman" w:cs="Times New Roman"/>
          <w:color w:val="000000"/>
        </w:rPr>
        <w:t>Authori</w:t>
      </w:r>
      <w:ins w:id="579" w:author="Martin Gerdin Wärnberg" w:date="2025-05-28T09:38:00Z" w16du:dateUtc="2025-05-28T07:38:00Z">
        <w:r w:rsidR="00AB6DF3">
          <w:rPr>
            <w:rFonts w:ascii="Times New Roman" w:eastAsia="Times New Roman" w:hAnsi="Times New Roman" w:cs="Times New Roman"/>
            <w:color w:val="000000"/>
          </w:rPr>
          <w:t>s</w:t>
        </w:r>
      </w:ins>
      <w:del w:id="580" w:author="Martin Gerdin Wärnberg" w:date="2025-05-28T09:38:00Z" w16du:dateUtc="2025-05-28T07:38:00Z">
        <w:r w:rsidDel="00AB6DF3">
          <w:rPr>
            <w:rFonts w:ascii="Times New Roman" w:eastAsia="Times New Roman" w:hAnsi="Times New Roman" w:cs="Times New Roman"/>
            <w:color w:val="000000"/>
          </w:rPr>
          <w:delText>z</w:delText>
        </w:r>
      </w:del>
      <w:r>
        <w:rPr>
          <w:rFonts w:ascii="Times New Roman" w:eastAsia="Times New Roman" w:hAnsi="Times New Roman" w:cs="Times New Roman"/>
          <w:color w:val="000000"/>
        </w:rPr>
        <w:t xml:space="preserve">ed representatives for the sponsor and Competent Authorities (CA) may </w:t>
      </w:r>
      <w:del w:id="581" w:author="Martin Gerdin Wärnberg" w:date="2025-05-28T09:38:00Z" w16du:dateUtc="2025-05-28T07:38:00Z">
        <w:r w:rsidDel="00AB6DF3">
          <w:rPr>
            <w:rFonts w:ascii="Times New Roman" w:eastAsia="Times New Roman" w:hAnsi="Times New Roman" w:cs="Times New Roman"/>
            <w:color w:val="000000"/>
          </w:rPr>
          <w:delText xml:space="preserve">carry </w:delText>
        </w:r>
      </w:del>
      <w:ins w:id="582" w:author="Martin Gerdin Wärnberg" w:date="2025-05-28T09:38:00Z" w16du:dateUtc="2025-05-28T07:38:00Z">
        <w:r w:rsidR="00AB6DF3">
          <w:rPr>
            <w:rFonts w:ascii="Times New Roman" w:eastAsia="Times New Roman" w:hAnsi="Times New Roman" w:cs="Times New Roman"/>
            <w:color w:val="000000"/>
          </w:rPr>
          <w:t>conduct</w:t>
        </w:r>
        <w:r w:rsidR="00AB6DF3">
          <w:rPr>
            <w:rFonts w:ascii="Times New Roman" w:eastAsia="Times New Roman" w:hAnsi="Times New Roman" w:cs="Times New Roman"/>
            <w:color w:val="000000"/>
          </w:rPr>
          <w:t xml:space="preserve"> </w:t>
        </w:r>
      </w:ins>
      <w:del w:id="583" w:author="Martin Gerdin Wärnberg" w:date="2025-05-28T09:38:00Z" w16du:dateUtc="2025-05-28T07:38:00Z">
        <w:r w:rsidDel="00AB6DF3">
          <w:rPr>
            <w:rFonts w:ascii="Times New Roman" w:eastAsia="Times New Roman" w:hAnsi="Times New Roman" w:cs="Times New Roman"/>
            <w:color w:val="000000"/>
          </w:rPr>
          <w:delText xml:space="preserve">out </w:delText>
        </w:r>
      </w:del>
      <w:r>
        <w:rPr>
          <w:rFonts w:ascii="Times New Roman" w:eastAsia="Times New Roman" w:hAnsi="Times New Roman" w:cs="Times New Roman"/>
          <w:color w:val="000000"/>
        </w:rPr>
        <w:t>audits or inspections at the trial site, including source data verification. The investigator must ensure that all source documents are available for audits and inspections. The audit or inspection will ensure that all study</w:t>
      </w:r>
      <w:ins w:id="584" w:author="Martin Gerdin Wärnberg" w:date="2025-05-28T09:38:00Z" w16du:dateUtc="2025-05-28T07:38:00Z">
        <w:r w:rsidR="00AB6DF3">
          <w:rPr>
            <w:rFonts w:ascii="Times New Roman" w:eastAsia="Times New Roman" w:hAnsi="Times New Roman" w:cs="Times New Roman"/>
            <w:color w:val="000000"/>
          </w:rPr>
          <w:t>-</w:t>
        </w:r>
      </w:ins>
      <w:del w:id="585" w:author="Martin Gerdin Wärnberg" w:date="2025-05-28T09:38:00Z" w16du:dateUtc="2025-05-28T07:38:00Z">
        <w:r w:rsidDel="00AB6DF3">
          <w:rPr>
            <w:rFonts w:ascii="Times New Roman" w:eastAsia="Times New Roman" w:hAnsi="Times New Roman" w:cs="Times New Roman"/>
            <w:color w:val="000000"/>
          </w:rPr>
          <w:delText xml:space="preserve"> </w:delText>
        </w:r>
      </w:del>
      <w:r>
        <w:rPr>
          <w:rFonts w:ascii="Times New Roman" w:eastAsia="Times New Roman" w:hAnsi="Times New Roman" w:cs="Times New Roman"/>
          <w:color w:val="000000"/>
        </w:rPr>
        <w:t xml:space="preserve">related activities </w:t>
      </w:r>
      <w:del w:id="586" w:author="Martin Gerdin Wärnberg" w:date="2025-05-28T09:38:00Z" w16du:dateUtc="2025-05-28T07:38:00Z">
        <w:r w:rsidDel="00AB6DF3">
          <w:rPr>
            <w:rFonts w:ascii="Times New Roman" w:eastAsia="Times New Roman" w:hAnsi="Times New Roman" w:cs="Times New Roman"/>
            <w:color w:val="000000"/>
          </w:rPr>
          <w:delText xml:space="preserve">were </w:delText>
        </w:r>
      </w:del>
      <w:ins w:id="587" w:author="Martin Gerdin Wärnberg" w:date="2025-05-28T09:38:00Z" w16du:dateUtc="2025-05-28T07:38:00Z">
        <w:r w:rsidR="00AB6DF3">
          <w:rPr>
            <w:rFonts w:ascii="Times New Roman" w:eastAsia="Times New Roman" w:hAnsi="Times New Roman" w:cs="Times New Roman"/>
            <w:color w:val="000000"/>
          </w:rPr>
          <w:t>are</w:t>
        </w:r>
        <w:r w:rsidR="00AB6DF3">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 xml:space="preserve">performed, registered, analysed and reported correctly and </w:t>
      </w:r>
      <w:r>
        <w:rPr>
          <w:rFonts w:ascii="Times New Roman" w:eastAsia="Times New Roman" w:hAnsi="Times New Roman" w:cs="Times New Roman"/>
          <w:color w:val="000000"/>
        </w:rPr>
        <w:lastRenderedPageBreak/>
        <w:t xml:space="preserve">according to </w:t>
      </w:r>
      <w:ins w:id="588" w:author="Martin Gerdin Wärnberg" w:date="2025-05-28T09:38:00Z" w16du:dateUtc="2025-05-28T07:38:00Z">
        <w:r w:rsidR="00AB6DF3">
          <w:rPr>
            <w:rFonts w:ascii="Times New Roman" w:eastAsia="Times New Roman" w:hAnsi="Times New Roman" w:cs="Times New Roman"/>
            <w:color w:val="000000"/>
          </w:rPr>
          <w:t xml:space="preserve">the </w:t>
        </w:r>
      </w:ins>
      <w:r>
        <w:rPr>
          <w:rFonts w:ascii="Times New Roman" w:eastAsia="Times New Roman" w:hAnsi="Times New Roman" w:cs="Times New Roman"/>
          <w:color w:val="000000"/>
        </w:rPr>
        <w:t>protocol, ICH-</w:t>
      </w:r>
      <w:del w:id="589" w:author="Martin Gerdin Wärnberg" w:date="2025-05-28T09:38:00Z" w16du:dateUtc="2025-05-28T07:38:00Z">
        <w:r w:rsidDel="00AB6DF3">
          <w:rPr>
            <w:rFonts w:ascii="Times New Roman" w:eastAsia="Times New Roman" w:hAnsi="Times New Roman" w:cs="Times New Roman"/>
            <w:color w:val="000000"/>
          </w:rPr>
          <w:delText xml:space="preserve"> </w:delText>
        </w:r>
      </w:del>
      <w:r>
        <w:rPr>
          <w:rFonts w:ascii="Times New Roman" w:eastAsia="Times New Roman" w:hAnsi="Times New Roman" w:cs="Times New Roman"/>
          <w:color w:val="000000"/>
        </w:rPr>
        <w:t xml:space="preserve">GCP and national regulations. These audits will be </w:t>
      </w:r>
      <w:del w:id="590" w:author="Martin Gerdin Wärnberg" w:date="2025-05-28T09:38:00Z" w16du:dateUtc="2025-05-28T07:38:00Z">
        <w:r w:rsidDel="00AB6DF3">
          <w:rPr>
            <w:rFonts w:ascii="Times New Roman" w:eastAsia="Times New Roman" w:hAnsi="Times New Roman" w:cs="Times New Roman"/>
            <w:color w:val="000000"/>
          </w:rPr>
          <w:delText xml:space="preserve">done </w:delText>
        </w:r>
      </w:del>
      <w:proofErr w:type="spellStart"/>
      <w:ins w:id="591" w:author="Martin Gerdin Wärnberg" w:date="2025-05-28T09:38:00Z" w16du:dateUtc="2025-05-28T07:38:00Z">
        <w:r w:rsidR="00AB6DF3">
          <w:rPr>
            <w:rFonts w:ascii="Times New Roman" w:eastAsia="Times New Roman" w:hAnsi="Times New Roman" w:cs="Times New Roman"/>
            <w:color w:val="000000"/>
          </w:rPr>
          <w:t>per</w:t>
        </w:r>
      </w:ins>
      <w:ins w:id="592" w:author="Martin Gerdin Wärnberg" w:date="2025-05-28T09:39:00Z" w16du:dateUtc="2025-05-28T07:39:00Z">
        <w:r w:rsidR="00AB6DF3">
          <w:rPr>
            <w:rFonts w:ascii="Times New Roman" w:eastAsia="Times New Roman" w:hAnsi="Times New Roman" w:cs="Times New Roman"/>
            <w:color w:val="000000"/>
          </w:rPr>
          <w:t>fomed</w:t>
        </w:r>
      </w:ins>
      <w:proofErr w:type="spellEnd"/>
      <w:ins w:id="593" w:author="Martin Gerdin Wärnberg" w:date="2025-05-28T09:38:00Z" w16du:dateUtc="2025-05-28T07:38:00Z">
        <w:r w:rsidR="00AB6DF3">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to systematically and independently review all trial-related activities and documents.</w:t>
      </w:r>
    </w:p>
    <w:p w14:paraId="0000015C" w14:textId="77777777" w:rsidR="00CE4CB3" w:rsidRDefault="00CE4CB3" w:rsidP="00AB5AAB">
      <w:pPr>
        <w:pStyle w:val="Heading2"/>
        <w:numPr>
          <w:ilvl w:val="0"/>
          <w:numId w:val="0"/>
        </w:numPr>
        <w:ind w:left="576" w:hanging="576"/>
      </w:pPr>
    </w:p>
    <w:p w14:paraId="0000015D" w14:textId="77777777" w:rsidR="00CE4CB3" w:rsidRDefault="00391F2E" w:rsidP="00892A39">
      <w:pPr>
        <w:pStyle w:val="Heading2"/>
      </w:pPr>
      <w:r>
        <w:t>Plans for communicating important protocol amendments to relevant parties (e.g., trial participants, ethical committees) {25}</w:t>
      </w:r>
    </w:p>
    <w:p w14:paraId="0000015E" w14:textId="4C92D97E" w:rsidR="00CE4CB3" w:rsidRDefault="00391F2E">
      <w:pPr>
        <w:spacing w:line="254" w:lineRule="auto"/>
        <w:ind w:right="267"/>
      </w:pPr>
      <w:r>
        <w:rPr>
          <w:rFonts w:ascii="Times New Roman" w:eastAsia="Times New Roman" w:hAnsi="Times New Roman" w:cs="Times New Roman"/>
          <w:color w:val="000000"/>
        </w:rPr>
        <w:t xml:space="preserve">Substantial amendments to the signed clinical trial protocol are </w:t>
      </w:r>
      <w:del w:id="594" w:author="Martin Gerdin Wärnberg" w:date="2025-05-28T09:39:00Z" w16du:dateUtc="2025-05-28T07:39:00Z">
        <w:r w:rsidDel="00AB6DF3">
          <w:rPr>
            <w:rFonts w:ascii="Times New Roman" w:eastAsia="Times New Roman" w:hAnsi="Times New Roman" w:cs="Times New Roman"/>
            <w:color w:val="000000"/>
          </w:rPr>
          <w:delText xml:space="preserve">only </w:delText>
        </w:r>
      </w:del>
      <w:r>
        <w:rPr>
          <w:rFonts w:ascii="Times New Roman" w:eastAsia="Times New Roman" w:hAnsi="Times New Roman" w:cs="Times New Roman"/>
          <w:color w:val="000000"/>
        </w:rPr>
        <w:t xml:space="preserve">possible </w:t>
      </w:r>
      <w:ins w:id="595" w:author="Martin Gerdin Wärnberg" w:date="2025-05-28T09:39:00Z" w16du:dateUtc="2025-05-28T07:39:00Z">
        <w:r w:rsidR="00AB6DF3">
          <w:rPr>
            <w:rFonts w:ascii="Times New Roman" w:eastAsia="Times New Roman" w:hAnsi="Times New Roman" w:cs="Times New Roman"/>
            <w:color w:val="000000"/>
          </w:rPr>
          <w:t xml:space="preserve">only </w:t>
        </w:r>
      </w:ins>
      <w:r>
        <w:rPr>
          <w:rFonts w:ascii="Times New Roman" w:eastAsia="Times New Roman" w:hAnsi="Times New Roman" w:cs="Times New Roman"/>
          <w:color w:val="000000"/>
        </w:rPr>
        <w:t>through approved protocol amendments and by agreement between the sponsor and the principal investigator.</w:t>
      </w:r>
    </w:p>
    <w:p w14:paraId="0000015F" w14:textId="77777777" w:rsidR="00CE4CB3" w:rsidRDefault="00CE4CB3"/>
    <w:p w14:paraId="00000160" w14:textId="77777777" w:rsidR="00CE4CB3" w:rsidRDefault="00391F2E" w:rsidP="00892A39">
      <w:pPr>
        <w:pStyle w:val="Heading2"/>
      </w:pPr>
      <w:r>
        <w:t>Dissemination plans {31a}</w:t>
      </w:r>
    </w:p>
    <w:p w14:paraId="00000161" w14:textId="347623F6"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trial will be reported to the </w:t>
      </w:r>
      <w:ins w:id="596" w:author="Martin Gerdin Wärnberg" w:date="2025-05-28T09:39:00Z" w16du:dateUtc="2025-05-28T07:39:00Z">
        <w:r w:rsidR="00AB6DF3">
          <w:rPr>
            <w:rFonts w:ascii="Times New Roman" w:eastAsia="Times New Roman" w:hAnsi="Times New Roman" w:cs="Times New Roman"/>
            <w:color w:val="000000"/>
          </w:rPr>
          <w:t>f</w:t>
        </w:r>
      </w:ins>
      <w:del w:id="597" w:author="Martin Gerdin Wärnberg" w:date="2025-05-28T09:39:00Z" w16du:dateUtc="2025-05-28T07:39:00Z">
        <w:r w:rsidDel="00AB6DF3">
          <w:rPr>
            <w:rFonts w:ascii="Times New Roman" w:eastAsia="Times New Roman" w:hAnsi="Times New Roman" w:cs="Times New Roman"/>
            <w:color w:val="000000"/>
          </w:rPr>
          <w:delText>F</w:delText>
        </w:r>
      </w:del>
      <w:r>
        <w:rPr>
          <w:rFonts w:ascii="Times New Roman" w:eastAsia="Times New Roman" w:hAnsi="Times New Roman" w:cs="Times New Roman"/>
          <w:color w:val="000000"/>
        </w:rPr>
        <w:t xml:space="preserve">unders within a year of completion. The results of the trial will also be prepared as manuscripts for publication. </w:t>
      </w:r>
      <w:ins w:id="598" w:author="Martin Gerdin Wärnberg" w:date="2025-05-28T09:39:00Z" w16du:dateUtc="2025-05-28T07:39:00Z">
        <w:r w:rsidR="00AB6DF3">
          <w:rPr>
            <w:rFonts w:ascii="Times New Roman" w:eastAsia="Times New Roman" w:hAnsi="Times New Roman" w:cs="Times New Roman"/>
            <w:color w:val="000000"/>
          </w:rPr>
          <w:t>The a</w:t>
        </w:r>
      </w:ins>
      <w:del w:id="599" w:author="Martin Gerdin Wärnberg" w:date="2025-05-28T09:39:00Z" w16du:dateUtc="2025-05-28T07:39:00Z">
        <w:r w:rsidDel="00AB6DF3">
          <w:rPr>
            <w:rFonts w:ascii="Times New Roman" w:eastAsia="Times New Roman" w:hAnsi="Times New Roman" w:cs="Times New Roman"/>
            <w:color w:val="000000"/>
          </w:rPr>
          <w:delText>A</w:delText>
        </w:r>
      </w:del>
      <w:r>
        <w:rPr>
          <w:rFonts w:ascii="Times New Roman" w:eastAsia="Times New Roman" w:hAnsi="Times New Roman" w:cs="Times New Roman"/>
          <w:color w:val="000000"/>
        </w:rPr>
        <w:t xml:space="preserve">uthorship </w:t>
      </w:r>
      <w:del w:id="600" w:author="Martin Gerdin Wärnberg" w:date="2025-05-28T09:39:00Z" w16du:dateUtc="2025-05-28T07:39:00Z">
        <w:r w:rsidDel="00AB6DF3">
          <w:rPr>
            <w:rFonts w:ascii="Times New Roman" w:eastAsia="Times New Roman" w:hAnsi="Times New Roman" w:cs="Times New Roman"/>
            <w:color w:val="000000"/>
          </w:rPr>
          <w:delText xml:space="preserve">on </w:delText>
        </w:r>
      </w:del>
      <w:ins w:id="601" w:author="Martin Gerdin Wärnberg" w:date="2025-05-28T09:39:00Z" w16du:dateUtc="2025-05-28T07:39:00Z">
        <w:r w:rsidR="00AB6DF3">
          <w:rPr>
            <w:rFonts w:ascii="Times New Roman" w:eastAsia="Times New Roman" w:hAnsi="Times New Roman" w:cs="Times New Roman"/>
            <w:color w:val="000000"/>
          </w:rPr>
          <w:t>of the</w:t>
        </w:r>
        <w:r w:rsidR="00AB6DF3">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trial manuscripts will be based on the International Committee of Medical Journal Editors (ICMJE) criteria</w:t>
      </w:r>
      <w:r w:rsidR="001B1D96">
        <w:rPr>
          <w:rFonts w:ascii="Times New Roman" w:eastAsia="Times New Roman" w:hAnsi="Times New Roman" w:cs="Times New Roman"/>
          <w:color w:val="000000"/>
        </w:rPr>
        <w:t xml:space="preserve"> </w:t>
      </w:r>
      <w:r w:rsidR="001B1D96">
        <w:rPr>
          <w:rFonts w:ascii="Times New Roman" w:eastAsia="Times New Roman" w:hAnsi="Times New Roman" w:cs="Times New Roman"/>
          <w:color w:val="000000"/>
        </w:rPr>
        <w:fldChar w:fldCharType="begin"/>
      </w:r>
      <w:r w:rsidR="00241260">
        <w:rPr>
          <w:rFonts w:ascii="Times New Roman" w:eastAsia="Times New Roman" w:hAnsi="Times New Roman" w:cs="Times New Roman"/>
          <w:color w:val="000000"/>
        </w:rPr>
        <w:instrText xml:space="preserve"> ADDIN ZOTERO_ITEM CSL_CITATION {"citationID":"ZGH2KydQ","properties":{"formattedCitation":"(51)","plainCitation":"(51)","noteIndex":0},"citationItems":[{"id":659,"uris":["http://zotero.org/users/6304864/items/Q46RPZ7Z"],"itemData":{"id":659,"type":"webpage","title":"ICMJE | Recommendations | Defining the Role of Authors and Contributors","URL":"https://www.icmje.org/recommendations/browse/roles-and-responsibilities/defining-the-role-of-authors-and-contributors.html","accessed":{"date-parts":[["2024",2,9]]}}}],"schema":"https://github.com/citation-style-language/schema/raw/master/csl-citation.json"} </w:instrText>
      </w:r>
      <w:r w:rsidR="001B1D96">
        <w:rPr>
          <w:rFonts w:ascii="Times New Roman" w:eastAsia="Times New Roman" w:hAnsi="Times New Roman" w:cs="Times New Roman"/>
          <w:color w:val="000000"/>
        </w:rPr>
        <w:fldChar w:fldCharType="separate"/>
      </w:r>
      <w:r w:rsidR="00241260">
        <w:rPr>
          <w:rFonts w:ascii="Times New Roman" w:eastAsia="Times New Roman" w:hAnsi="Times New Roman" w:cs="Times New Roman"/>
          <w:noProof/>
          <w:color w:val="000000"/>
        </w:rPr>
        <w:t>(51)</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p>
    <w:p w14:paraId="00000162" w14:textId="77777777" w:rsidR="00CE4CB3" w:rsidRDefault="00391F2E">
      <w:pPr>
        <w:numPr>
          <w:ilvl w:val="0"/>
          <w:numId w:val="1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Substantial contributions to the conception or design of the work; or the acquisition, analysis, or interpretation of data for the work; AND</w:t>
      </w:r>
    </w:p>
    <w:p w14:paraId="00000163" w14:textId="77777777" w:rsidR="00CE4CB3" w:rsidRDefault="00391F2E">
      <w:pPr>
        <w:numPr>
          <w:ilvl w:val="0"/>
          <w:numId w:val="13"/>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Drafting the work or reviewing it critically for important intellectual content; AND</w:t>
      </w:r>
    </w:p>
    <w:p w14:paraId="00000164" w14:textId="77777777" w:rsidR="00CE4CB3" w:rsidRDefault="00391F2E">
      <w:pPr>
        <w:numPr>
          <w:ilvl w:val="0"/>
          <w:numId w:val="1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Final approval of the version to be published; AND</w:t>
      </w:r>
    </w:p>
    <w:p w14:paraId="6CC533A4" w14:textId="2F1DB136" w:rsidR="00AB6DF3" w:rsidRPr="00AB6DF3" w:rsidRDefault="00391F2E" w:rsidP="00AB6DF3">
      <w:pPr>
        <w:numPr>
          <w:ilvl w:val="0"/>
          <w:numId w:val="1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Agreement to be accountable for all aspects of the work in ensuring that questions related to the accuracy or integrity of any part of the work are appropriately investigated and resolved.</w:t>
      </w:r>
    </w:p>
    <w:customXmlDelRangeStart w:id="602" w:author="Martin Gerdin Wärnberg" w:date="2025-05-28T09:39:00Z"/>
    <w:sdt>
      <w:sdtPr>
        <w:tag w:val="goog_rdk_21"/>
        <w:id w:val="2134137558"/>
      </w:sdtPr>
      <w:sdtContent>
        <w:customXmlDelRangeEnd w:id="602"/>
        <w:p w14:paraId="1BD6AD2D" w14:textId="682FDE3F" w:rsidR="00AB6DF3" w:rsidRPr="00AB6DF3" w:rsidRDefault="00AB6DF3">
          <w:pPr>
            <w:rPr>
              <w:rFonts w:ascii="Times New Roman" w:hAnsi="Times New Roman" w:cs="Times New Roman"/>
            </w:rPr>
          </w:pPr>
          <w:r w:rsidRPr="00AB6DF3">
            <w:rPr>
              <w:rFonts w:ascii="Times New Roman" w:hAnsi="Times New Roman" w:cs="Times New Roman"/>
            </w:rPr>
            <w:t xml:space="preserve">In addition to being accountable for the parts of the work </w:t>
          </w:r>
          <w:r>
            <w:rPr>
              <w:rFonts w:ascii="Times New Roman" w:hAnsi="Times New Roman" w:cs="Times New Roman"/>
            </w:rPr>
            <w:t>completed</w:t>
          </w:r>
          <w:r w:rsidRPr="00AB6DF3">
            <w:rPr>
              <w:rFonts w:ascii="Times New Roman" w:hAnsi="Times New Roman" w:cs="Times New Roman"/>
            </w:rPr>
            <w:t>, an author should be able to identify which coauthors are responsible for other</w:t>
          </w:r>
          <w:r>
            <w:rPr>
              <w:rFonts w:ascii="Times New Roman" w:hAnsi="Times New Roman" w:cs="Times New Roman"/>
            </w:rPr>
            <w:t xml:space="preserve"> </w:t>
          </w:r>
          <w:r w:rsidRPr="00AB6DF3">
            <w:rPr>
              <w:rFonts w:ascii="Times New Roman" w:hAnsi="Times New Roman" w:cs="Times New Roman"/>
            </w:rPr>
            <w:t>specific parts of the work. In addition, authors should have confidence in the integrity of the contributions of their co</w:t>
          </w:r>
          <w:del w:id="603" w:author="Martin Gerdin Wärnberg" w:date="2025-05-28T09:41:00Z" w16du:dateUtc="2025-05-28T07:41:00Z">
            <w:r w:rsidRPr="00AB6DF3" w:rsidDel="00AB6DF3">
              <w:rPr>
                <w:rFonts w:ascii="Times New Roman" w:hAnsi="Times New Roman" w:cs="Times New Roman"/>
              </w:rPr>
              <w:delText>-</w:delText>
            </w:r>
          </w:del>
          <w:r w:rsidRPr="00AB6DF3">
            <w:rPr>
              <w:rFonts w:ascii="Times New Roman" w:hAnsi="Times New Roman" w:cs="Times New Roman"/>
            </w:rPr>
            <w:t xml:space="preserve">authors. The most recent version of the ICMJE criteria will be </w:t>
          </w:r>
          <w:del w:id="604" w:author="Martin Gerdin Wärnberg" w:date="2025-05-28T09:41:00Z" w16du:dateUtc="2025-05-28T07:41:00Z">
            <w:r w:rsidRPr="00AB6DF3" w:rsidDel="00AB6DF3">
              <w:rPr>
                <w:rFonts w:ascii="Times New Roman" w:hAnsi="Times New Roman" w:cs="Times New Roman"/>
              </w:rPr>
              <w:delText>adhered to</w:delText>
            </w:r>
          </w:del>
          <w:ins w:id="605" w:author="Martin Gerdin Wärnberg" w:date="2025-05-28T09:41:00Z" w16du:dateUtc="2025-05-28T07:41:00Z">
            <w:r>
              <w:rPr>
                <w:rFonts w:ascii="Times New Roman" w:hAnsi="Times New Roman" w:cs="Times New Roman"/>
              </w:rPr>
              <w:t>followed</w:t>
            </w:r>
          </w:ins>
          <w:r w:rsidRPr="00AB6DF3">
            <w:rPr>
              <w:rFonts w:ascii="Times New Roman" w:hAnsi="Times New Roman" w:cs="Times New Roman"/>
            </w:rPr>
            <w:t>. We will also use the ICMJE criteria for non</w:t>
          </w:r>
          <w:del w:id="606" w:author="Martin Gerdin Wärnberg" w:date="2025-05-28T09:41:00Z" w16du:dateUtc="2025-05-28T07:41:00Z">
            <w:r w:rsidRPr="00AB6DF3" w:rsidDel="00AB6DF3">
              <w:rPr>
                <w:rFonts w:ascii="Times New Roman" w:hAnsi="Times New Roman" w:cs="Times New Roman"/>
              </w:rPr>
              <w:delText>-</w:delText>
            </w:r>
          </w:del>
          <w:r w:rsidRPr="00AB6DF3">
            <w:rPr>
              <w:rFonts w:ascii="Times New Roman" w:hAnsi="Times New Roman" w:cs="Times New Roman"/>
            </w:rPr>
            <w:t xml:space="preserve">author </w:t>
          </w:r>
          <w:proofErr w:type="spellStart"/>
          <w:r w:rsidRPr="00AB6DF3">
            <w:rPr>
              <w:rFonts w:ascii="Times New Roman" w:hAnsi="Times New Roman" w:cs="Times New Roman"/>
            </w:rPr>
            <w:t>contributorship</w:t>
          </w:r>
          <w:proofErr w:type="spellEnd"/>
          <w:r w:rsidRPr="00AB6DF3">
            <w:rPr>
              <w:rFonts w:ascii="Times New Roman" w:hAnsi="Times New Roman" w:cs="Times New Roman"/>
            </w:rPr>
            <w:t xml:space="preserve">. Before work on a trial manuscript is initiated, a writing group will be formed and first and last authors will be designated. This writing group will be formed by discussion in the </w:t>
          </w:r>
          <w:del w:id="607" w:author="Martin Gerdin Wärnberg" w:date="2025-05-28T09:42:00Z" w16du:dateUtc="2025-05-28T07:42:00Z">
            <w:r w:rsidRPr="00AB6DF3" w:rsidDel="00AB6DF3">
              <w:rPr>
                <w:rFonts w:ascii="Times New Roman" w:hAnsi="Times New Roman" w:cs="Times New Roman"/>
              </w:rPr>
              <w:delText>Trial Management Group</w:delText>
            </w:r>
          </w:del>
          <w:ins w:id="608" w:author="Martin Gerdin Wärnberg" w:date="2025-05-28T09:42:00Z" w16du:dateUtc="2025-05-28T07:42:00Z">
            <w:r>
              <w:rPr>
                <w:rFonts w:ascii="Times New Roman" w:hAnsi="Times New Roman" w:cs="Times New Roman"/>
              </w:rPr>
              <w:t>TMG</w:t>
            </w:r>
          </w:ins>
          <w:r w:rsidRPr="00AB6DF3">
            <w:rPr>
              <w:rFonts w:ascii="Times New Roman" w:hAnsi="Times New Roman" w:cs="Times New Roman"/>
            </w:rPr>
            <w:t>.</w:t>
          </w:r>
        </w:p>
        <w:p w14:paraId="00000166" w14:textId="6EE68058" w:rsidR="00CE4CB3" w:rsidDel="00AB6DF3" w:rsidRDefault="00391F2E">
          <w:pPr>
            <w:rPr>
              <w:del w:id="609" w:author="Martin Gerdin Wärnberg" w:date="2025-05-28T09:39:00Z" w16du:dateUtc="2025-05-28T07:39:00Z"/>
            </w:rPr>
          </w:pPr>
          <w:del w:id="610" w:author="Martin Gerdin Wärnberg" w:date="2025-05-28T09:39:00Z" w16du:dateUtc="2025-05-28T07:39:00Z">
            <w:r w:rsidDel="00AB6DF3">
              <w:rPr>
                <w:rFonts w:ascii="Times New Roman" w:eastAsia="Times New Roman" w:hAnsi="Times New Roman" w:cs="Times New Roman"/>
                <w:color w:val="000000"/>
              </w:rPr>
              <w:delText xml:space="preserve">In addition to being accountable for the parts of the work done, an author should be able to identify which co-authors are responsible for specific other parts of the work. In addition, authors should have confidence in the integrity of the contributions of their co-authors. The most recent version of the ICMJE criteria will be adhered to. We will also use the ICMJE criteria for non-author </w:delText>
            </w:r>
            <w:r w:rsidR="001B1D96" w:rsidDel="00AB6DF3">
              <w:rPr>
                <w:rFonts w:ascii="Times New Roman" w:eastAsia="Times New Roman" w:hAnsi="Times New Roman" w:cs="Times New Roman"/>
                <w:color w:val="000000"/>
              </w:rPr>
              <w:delText>c</w:delText>
            </w:r>
            <w:r w:rsidDel="00AB6DF3">
              <w:rPr>
                <w:rFonts w:ascii="Times New Roman" w:eastAsia="Times New Roman" w:hAnsi="Times New Roman" w:cs="Times New Roman"/>
                <w:color w:val="000000"/>
              </w:rPr>
              <w:delText>ontributorship. Before work on a trial manuscript is initiated, a writing group will be formed and first and last authors will be designated. This writing group will be formed by discussion in the Trial Management Group.</w:delText>
            </w:r>
          </w:del>
          <w:customXmlDelRangeStart w:id="611" w:author="Martin Gerdin Wärnberg" w:date="2025-05-28T09:39:00Z"/>
          <w:sdt>
            <w:sdtPr>
              <w:tag w:val="goog_rdk_20"/>
              <w:id w:val="-2090995139"/>
            </w:sdtPr>
            <w:sdtContent>
              <w:customXmlDelRangeEnd w:id="611"/>
              <w:customXmlDelRangeStart w:id="612" w:author="Martin Gerdin Wärnberg" w:date="2025-05-28T09:39:00Z"/>
            </w:sdtContent>
          </w:sdt>
          <w:customXmlDelRangeEnd w:id="612"/>
        </w:p>
        <w:customXmlDelRangeStart w:id="613" w:author="Martin Gerdin Wärnberg" w:date="2025-05-28T09:39:00Z"/>
      </w:sdtContent>
    </w:sdt>
    <w:customXmlDelRangeEnd w:id="613"/>
    <w:p w14:paraId="00000167" w14:textId="77777777" w:rsidR="00CE4CB3" w:rsidRDefault="00391F2E">
      <w:pPr>
        <w:pStyle w:val="Heading1"/>
        <w:spacing w:line="259" w:lineRule="auto"/>
      </w:pPr>
      <w:r>
        <w:t>Discussion</w:t>
      </w:r>
    </w:p>
    <w:p w14:paraId="23E22540" w14:textId="16FB2894" w:rsidR="001B1D96" w:rsidRDefault="001B1D96" w:rsidP="001B1D96">
      <w:r>
        <w:rPr>
          <w:rFonts w:ascii="Times New Roman" w:eastAsia="Times New Roman" w:hAnsi="Times New Roman" w:cs="Times New Roman"/>
        </w:rPr>
        <w:t xml:space="preserve">This will be the first large scale trial to provide robust evidence of the effectiveness of ATLS® since the programme was </w:t>
      </w:r>
      <w:del w:id="614" w:author="Martin Gerdin Wärnberg" w:date="2025-05-28T09:42:00Z" w16du:dateUtc="2025-05-28T07:42:00Z">
        <w:r w:rsidDel="00AB6DF3">
          <w:rPr>
            <w:rFonts w:ascii="Times New Roman" w:eastAsia="Times New Roman" w:hAnsi="Times New Roman" w:cs="Times New Roman"/>
          </w:rPr>
          <w:delText>first started</w:delText>
        </w:r>
      </w:del>
      <w:ins w:id="615" w:author="Martin Gerdin Wärnberg" w:date="2025-05-28T09:42:00Z" w16du:dateUtc="2025-05-28T07:42:00Z">
        <w:r w:rsidR="00AB6DF3">
          <w:rPr>
            <w:rFonts w:ascii="Times New Roman" w:eastAsia="Times New Roman" w:hAnsi="Times New Roman" w:cs="Times New Roman"/>
          </w:rPr>
          <w:t>initiated</w:t>
        </w:r>
      </w:ins>
      <w:r>
        <w:rPr>
          <w:rFonts w:ascii="Times New Roman" w:eastAsia="Times New Roman" w:hAnsi="Times New Roman" w:cs="Times New Roman"/>
        </w:rPr>
        <w:t xml:space="preserve"> in 1978. Regardless of </w:t>
      </w:r>
      <w:del w:id="616" w:author="Martin Gerdin Wärnberg" w:date="2025-05-28T09:42:00Z" w16du:dateUtc="2025-05-28T07:42:00Z">
        <w:r w:rsidDel="00AB6DF3">
          <w:rPr>
            <w:rFonts w:ascii="Times New Roman" w:eastAsia="Times New Roman" w:hAnsi="Times New Roman" w:cs="Times New Roman"/>
          </w:rPr>
          <w:delText xml:space="preserve">its </w:delText>
        </w:r>
      </w:del>
      <w:ins w:id="617" w:author="Martin Gerdin Wärnberg" w:date="2025-05-28T09:42:00Z" w16du:dateUtc="2025-05-28T07:42:00Z">
        <w:r w:rsidR="00AB6DF3">
          <w:rPr>
            <w:rFonts w:ascii="Times New Roman" w:eastAsia="Times New Roman" w:hAnsi="Times New Roman" w:cs="Times New Roman"/>
          </w:rPr>
          <w:t>the</w:t>
        </w:r>
        <w:r w:rsidR="00AB6DF3">
          <w:rPr>
            <w:rFonts w:ascii="Times New Roman" w:eastAsia="Times New Roman" w:hAnsi="Times New Roman" w:cs="Times New Roman"/>
          </w:rPr>
          <w:t xml:space="preserve"> </w:t>
        </w:r>
      </w:ins>
      <w:r>
        <w:rPr>
          <w:rFonts w:ascii="Times New Roman" w:eastAsia="Times New Roman" w:hAnsi="Times New Roman" w:cs="Times New Roman"/>
        </w:rPr>
        <w:t xml:space="preserve">findings, </w:t>
      </w:r>
      <w:del w:id="618" w:author="Martin Gerdin Wärnberg" w:date="2025-05-28T09:42:00Z" w16du:dateUtc="2025-05-28T07:42:00Z">
        <w:r w:rsidDel="00AB6DF3">
          <w:rPr>
            <w:rFonts w:ascii="Times New Roman" w:eastAsia="Times New Roman" w:hAnsi="Times New Roman" w:cs="Times New Roman"/>
          </w:rPr>
          <w:delText xml:space="preserve">it </w:delText>
        </w:r>
      </w:del>
      <w:ins w:id="619" w:author="Martin Gerdin Wärnberg" w:date="2025-05-28T09:42:00Z" w16du:dateUtc="2025-05-28T07:42:00Z">
        <w:r w:rsidR="00AB6DF3">
          <w:rPr>
            <w:rFonts w:ascii="Times New Roman" w:eastAsia="Times New Roman" w:hAnsi="Times New Roman" w:cs="Times New Roman"/>
          </w:rPr>
          <w:t>this study</w:t>
        </w:r>
        <w:r w:rsidR="00AB6DF3">
          <w:rPr>
            <w:rFonts w:ascii="Times New Roman" w:eastAsia="Times New Roman" w:hAnsi="Times New Roman" w:cs="Times New Roman"/>
          </w:rPr>
          <w:t xml:space="preserve"> </w:t>
        </w:r>
      </w:ins>
      <w:r>
        <w:rPr>
          <w:rFonts w:ascii="Times New Roman" w:eastAsia="Times New Roman" w:hAnsi="Times New Roman" w:cs="Times New Roman"/>
        </w:rPr>
        <w:t xml:space="preserve">will have important implications for trauma life support training globally. If ATLS® training improves patient outcomes, </w:t>
      </w:r>
      <w:del w:id="620" w:author="Martin Gerdin Wärnberg" w:date="2025-05-28T09:42:00Z" w16du:dateUtc="2025-05-28T07:42:00Z">
        <w:r w:rsidDel="00AB6DF3">
          <w:rPr>
            <w:rFonts w:ascii="Times New Roman" w:eastAsia="Times New Roman" w:hAnsi="Times New Roman" w:cs="Times New Roman"/>
          </w:rPr>
          <w:delText xml:space="preserve">then </w:delText>
        </w:r>
      </w:del>
      <w:r>
        <w:rPr>
          <w:rFonts w:ascii="Times New Roman" w:eastAsia="Times New Roman" w:hAnsi="Times New Roman" w:cs="Times New Roman"/>
        </w:rPr>
        <w:t>ways to promote its use and optimise its implementation, especially in low- and middle income countries such as India, should be explored. If patient outcomes do not improve, then trauma life support training needs to change.</w:t>
      </w:r>
    </w:p>
    <w:p w14:paraId="00000169" w14:textId="77777777" w:rsidR="00CE4CB3" w:rsidRDefault="00391F2E">
      <w:pPr>
        <w:pStyle w:val="Heading1"/>
        <w:spacing w:line="259" w:lineRule="auto"/>
      </w:pPr>
      <w:r>
        <w:t>Trial status</w:t>
      </w:r>
    </w:p>
    <w:p w14:paraId="0000016A" w14:textId="6A829008" w:rsidR="00CE4CB3" w:rsidRDefault="00391F2E">
      <w:pPr>
        <w:spacing w:line="259" w:lineRule="auto"/>
        <w:rPr>
          <w:rFonts w:ascii="Times New Roman" w:eastAsia="Times New Roman" w:hAnsi="Times New Roman" w:cs="Times New Roman"/>
        </w:rPr>
      </w:pPr>
      <w:r>
        <w:rPr>
          <w:rFonts w:ascii="Times New Roman" w:eastAsia="Times New Roman" w:hAnsi="Times New Roman" w:cs="Times New Roman"/>
        </w:rPr>
        <w:t>The most updated protocol version is Version 1.</w:t>
      </w:r>
      <w:r w:rsidR="00AB5AAB">
        <w:rPr>
          <w:rFonts w:ascii="Times New Roman" w:eastAsia="Times New Roman" w:hAnsi="Times New Roman" w:cs="Times New Roman"/>
        </w:rPr>
        <w:t>4</w:t>
      </w:r>
      <w:r>
        <w:rPr>
          <w:rFonts w:ascii="Times New Roman" w:eastAsia="Times New Roman" w:hAnsi="Times New Roman" w:cs="Times New Roman"/>
        </w:rPr>
        <w:t>.0, 202</w:t>
      </w:r>
      <w:r w:rsidR="00AB5AAB">
        <w:rPr>
          <w:rFonts w:ascii="Times New Roman" w:eastAsia="Times New Roman" w:hAnsi="Times New Roman" w:cs="Times New Roman"/>
        </w:rPr>
        <w:t>5</w:t>
      </w:r>
      <w:r>
        <w:rPr>
          <w:rFonts w:ascii="Times New Roman" w:eastAsia="Times New Roman" w:hAnsi="Times New Roman" w:cs="Times New Roman"/>
        </w:rPr>
        <w:t>-</w:t>
      </w:r>
      <w:r w:rsidR="00AB5AAB">
        <w:rPr>
          <w:rFonts w:ascii="Times New Roman" w:eastAsia="Times New Roman" w:hAnsi="Times New Roman" w:cs="Times New Roman"/>
        </w:rPr>
        <w:t>04</w:t>
      </w:r>
      <w:r>
        <w:rPr>
          <w:rFonts w:ascii="Times New Roman" w:eastAsia="Times New Roman" w:hAnsi="Times New Roman" w:cs="Times New Roman"/>
        </w:rPr>
        <w:t>-</w:t>
      </w:r>
      <w:r w:rsidR="00AB5AAB">
        <w:rPr>
          <w:rFonts w:ascii="Times New Roman" w:eastAsia="Times New Roman" w:hAnsi="Times New Roman" w:cs="Times New Roman"/>
        </w:rPr>
        <w:t>30</w:t>
      </w:r>
      <w:r>
        <w:rPr>
          <w:rFonts w:ascii="Times New Roman" w:eastAsia="Times New Roman" w:hAnsi="Times New Roman" w:cs="Times New Roman"/>
        </w:rPr>
        <w:t>.</w:t>
      </w:r>
    </w:p>
    <w:p w14:paraId="0000016B" w14:textId="16AD89C7" w:rsidR="00CE4CB3" w:rsidRDefault="00391F2E">
      <w:pPr>
        <w:rPr>
          <w:rFonts w:ascii="Times New Roman" w:eastAsia="Times New Roman" w:hAnsi="Times New Roman" w:cs="Times New Roman"/>
        </w:rPr>
      </w:pPr>
      <w:r>
        <w:rPr>
          <w:rFonts w:ascii="Times New Roman" w:eastAsia="Times New Roman" w:hAnsi="Times New Roman" w:cs="Times New Roman"/>
        </w:rPr>
        <w:t xml:space="preserve">Necessary approvals have been </w:t>
      </w:r>
      <w:del w:id="621" w:author="Martin Gerdin Wärnberg" w:date="2025-05-28T09:42:00Z" w16du:dateUtc="2025-05-28T07:42:00Z">
        <w:r w:rsidDel="00AB6DF3">
          <w:rPr>
            <w:rFonts w:ascii="Times New Roman" w:eastAsia="Times New Roman" w:hAnsi="Times New Roman" w:cs="Times New Roman"/>
          </w:rPr>
          <w:delText>undertaken</w:delText>
        </w:r>
      </w:del>
      <w:ins w:id="622" w:author="Martin Gerdin Wärnberg" w:date="2025-05-28T09:42:00Z" w16du:dateUtc="2025-05-28T07:42:00Z">
        <w:r w:rsidR="00AB6DF3">
          <w:rPr>
            <w:rFonts w:ascii="Times New Roman" w:eastAsia="Times New Roman" w:hAnsi="Times New Roman" w:cs="Times New Roman"/>
          </w:rPr>
          <w:t>ob</w:t>
        </w:r>
      </w:ins>
      <w:ins w:id="623" w:author="Martin Gerdin Wärnberg" w:date="2025-05-28T09:43:00Z" w16du:dateUtc="2025-05-28T07:43:00Z">
        <w:r w:rsidR="00AB6DF3">
          <w:rPr>
            <w:rFonts w:ascii="Times New Roman" w:eastAsia="Times New Roman" w:hAnsi="Times New Roman" w:cs="Times New Roman"/>
          </w:rPr>
          <w:t>tained</w:t>
        </w:r>
      </w:ins>
      <w:r>
        <w:rPr>
          <w:rFonts w:ascii="Times New Roman" w:eastAsia="Times New Roman" w:hAnsi="Times New Roman" w:cs="Times New Roman"/>
        </w:rPr>
        <w:t xml:space="preserve">. The trial </w:t>
      </w:r>
      <w:r w:rsidR="00AB5AAB">
        <w:rPr>
          <w:rFonts w:ascii="Times New Roman" w:eastAsia="Times New Roman" w:hAnsi="Times New Roman" w:cs="Times New Roman"/>
        </w:rPr>
        <w:t xml:space="preserve">and the first batch of five hospitals </w:t>
      </w:r>
      <w:del w:id="624" w:author="Martin Gerdin Wärnberg" w:date="2025-05-28T09:43:00Z" w16du:dateUtc="2025-05-28T07:43:00Z">
        <w:r w:rsidDel="00AB6DF3">
          <w:rPr>
            <w:rFonts w:ascii="Times New Roman" w:eastAsia="Times New Roman" w:hAnsi="Times New Roman" w:cs="Times New Roman"/>
          </w:rPr>
          <w:delText>start</w:delText>
        </w:r>
        <w:r w:rsidR="00AB5AAB" w:rsidDel="00AB6DF3">
          <w:rPr>
            <w:rFonts w:ascii="Times New Roman" w:eastAsia="Times New Roman" w:hAnsi="Times New Roman" w:cs="Times New Roman"/>
          </w:rPr>
          <w:delText xml:space="preserve">ed to include </w:delText>
        </w:r>
      </w:del>
      <w:ins w:id="625" w:author="Martin Gerdin Wärnberg" w:date="2025-05-28T09:43:00Z" w16du:dateUtc="2025-05-28T07:43:00Z">
        <w:r w:rsidR="00AB6DF3">
          <w:rPr>
            <w:rFonts w:ascii="Times New Roman" w:eastAsia="Times New Roman" w:hAnsi="Times New Roman" w:cs="Times New Roman"/>
          </w:rPr>
          <w:t xml:space="preserve">began including </w:t>
        </w:r>
      </w:ins>
      <w:r w:rsidR="00AB5AAB">
        <w:rPr>
          <w:rFonts w:ascii="Times New Roman" w:eastAsia="Times New Roman" w:hAnsi="Times New Roman" w:cs="Times New Roman"/>
        </w:rPr>
        <w:t>patient participants in</w:t>
      </w:r>
      <w:r>
        <w:rPr>
          <w:rFonts w:ascii="Times New Roman" w:eastAsia="Times New Roman" w:hAnsi="Times New Roman" w:cs="Times New Roman"/>
        </w:rPr>
        <w:t xml:space="preserve"> February 2025. The second batch of </w:t>
      </w:r>
      <w:r w:rsidR="00AB5AAB">
        <w:rPr>
          <w:rFonts w:ascii="Times New Roman" w:eastAsia="Times New Roman" w:hAnsi="Times New Roman" w:cs="Times New Roman"/>
        </w:rPr>
        <w:t>five</w:t>
      </w:r>
      <w:r>
        <w:rPr>
          <w:rFonts w:ascii="Times New Roman" w:eastAsia="Times New Roman" w:hAnsi="Times New Roman" w:cs="Times New Roman"/>
        </w:rPr>
        <w:t xml:space="preserve"> </w:t>
      </w:r>
      <w:r w:rsidR="00AB5AAB">
        <w:rPr>
          <w:rFonts w:ascii="Times New Roman" w:eastAsia="Times New Roman" w:hAnsi="Times New Roman" w:cs="Times New Roman"/>
        </w:rPr>
        <w:t>hospitals</w:t>
      </w:r>
      <w:r>
        <w:rPr>
          <w:rFonts w:ascii="Times New Roman" w:eastAsia="Times New Roman" w:hAnsi="Times New Roman" w:cs="Times New Roman"/>
        </w:rPr>
        <w:t xml:space="preserve"> will </w:t>
      </w:r>
      <w:del w:id="626" w:author="Martin Gerdin Wärnberg" w:date="2025-05-28T09:43:00Z" w16du:dateUtc="2025-05-28T07:43:00Z">
        <w:r w:rsidR="00AB5AAB" w:rsidDel="00AB6DF3">
          <w:rPr>
            <w:rFonts w:ascii="Times New Roman" w:eastAsia="Times New Roman" w:hAnsi="Times New Roman" w:cs="Times New Roman"/>
          </w:rPr>
          <w:delText>start</w:delText>
        </w:r>
        <w:r w:rsidDel="00AB6DF3">
          <w:rPr>
            <w:rFonts w:ascii="Times New Roman" w:eastAsia="Times New Roman" w:hAnsi="Times New Roman" w:cs="Times New Roman"/>
          </w:rPr>
          <w:delText xml:space="preserve"> </w:delText>
        </w:r>
      </w:del>
      <w:ins w:id="627" w:author="Martin Gerdin Wärnberg" w:date="2025-05-28T09:43:00Z" w16du:dateUtc="2025-05-28T07:43:00Z">
        <w:r w:rsidR="00AB6DF3">
          <w:rPr>
            <w:rFonts w:ascii="Times New Roman" w:eastAsia="Times New Roman" w:hAnsi="Times New Roman" w:cs="Times New Roman"/>
          </w:rPr>
          <w:t>begin</w:t>
        </w:r>
        <w:r w:rsidR="00AB6DF3">
          <w:rPr>
            <w:rFonts w:ascii="Times New Roman" w:eastAsia="Times New Roman" w:hAnsi="Times New Roman" w:cs="Times New Roman"/>
          </w:rPr>
          <w:t xml:space="preserve"> </w:t>
        </w:r>
      </w:ins>
      <w:r>
        <w:rPr>
          <w:rFonts w:ascii="Times New Roman" w:eastAsia="Times New Roman" w:hAnsi="Times New Roman" w:cs="Times New Roman"/>
        </w:rPr>
        <w:t xml:space="preserve">in September 2025.  </w:t>
      </w:r>
    </w:p>
    <w:p w14:paraId="0000016C" w14:textId="77777777" w:rsidR="00CE4CB3" w:rsidRDefault="00CE4CB3">
      <w:pPr>
        <w:rPr>
          <w:rFonts w:ascii="Times New Roman" w:eastAsia="Times New Roman" w:hAnsi="Times New Roman" w:cs="Times New Roman"/>
          <w:b/>
        </w:rPr>
      </w:pPr>
    </w:p>
    <w:p w14:paraId="0000016D" w14:textId="77777777" w:rsidR="00CE4CB3" w:rsidRDefault="00391F2E">
      <w:pPr>
        <w:rPr>
          <w:rFonts w:ascii="Times New Roman" w:eastAsia="Times New Roman" w:hAnsi="Times New Roman" w:cs="Times New Roman"/>
          <w:b/>
        </w:rPr>
      </w:pPr>
      <w:r>
        <w:rPr>
          <w:rFonts w:ascii="Times New Roman" w:eastAsia="Times New Roman" w:hAnsi="Times New Roman" w:cs="Times New Roman"/>
          <w:b/>
        </w:rPr>
        <w:t>Table 4: The composition, roles and responsibilities and the meeting frequencies of the Advance Trauma Study.</w:t>
      </w:r>
    </w:p>
    <w:tbl>
      <w:tblPr>
        <w:tblStyle w:val="a1"/>
        <w:tblW w:w="975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1530"/>
        <w:gridCol w:w="2400"/>
        <w:gridCol w:w="3855"/>
        <w:gridCol w:w="1965"/>
      </w:tblGrid>
      <w:tr w:rsidR="00CE4CB3" w14:paraId="0F6DCB0C"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6E" w14:textId="77777777" w:rsidR="00CE4CB3" w:rsidRDefault="00CE4CB3">
            <w:pPr>
              <w:rPr>
                <w:rFonts w:ascii="Times New Roman" w:eastAsia="Times New Roman" w:hAnsi="Times New Roman" w:cs="Times New Roman"/>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6F"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Composition</w:t>
            </w: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0"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Roles &amp; Responsibilities</w:t>
            </w: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1"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Meeting Frequency</w:t>
            </w:r>
          </w:p>
        </w:tc>
      </w:tr>
      <w:tr w:rsidR="00CE4CB3" w14:paraId="6B4856C6"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2" w14:textId="77777777" w:rsidR="00CE4CB3" w:rsidRDefault="00000000">
            <w:pPr>
              <w:rPr>
                <w:rFonts w:ascii="Times New Roman" w:eastAsia="Times New Roman" w:hAnsi="Times New Roman" w:cs="Times New Roman"/>
                <w:color w:val="000000"/>
              </w:rPr>
            </w:pPr>
            <w:sdt>
              <w:sdtPr>
                <w:tag w:val="goog_rdk_22"/>
                <w:id w:val="69629224"/>
              </w:sdtPr>
              <w:sdtContent/>
            </w:sdt>
            <w:r w:rsidR="00391F2E" w:rsidRPr="001B1D96">
              <w:rPr>
                <w:rFonts w:ascii="Times New Roman" w:eastAsia="Times New Roman" w:hAnsi="Times New Roman" w:cs="Times New Roman"/>
                <w:color w:val="000000"/>
              </w:rPr>
              <w:t xml:space="preserve">The George Institute of Global </w:t>
            </w:r>
            <w:r w:rsidR="00391F2E" w:rsidRPr="001B1D96">
              <w:rPr>
                <w:rFonts w:ascii="Times New Roman" w:eastAsia="Times New Roman" w:hAnsi="Times New Roman" w:cs="Times New Roman"/>
                <w:color w:val="000000"/>
              </w:rPr>
              <w:lastRenderedPageBreak/>
              <w:t>Health</w:t>
            </w:r>
          </w:p>
          <w:p w14:paraId="00000173" w14:textId="77777777" w:rsidR="00CE4CB3" w:rsidRDefault="00CE4CB3">
            <w:pPr>
              <w:rPr>
                <w:rFonts w:ascii="Times New Roman" w:eastAsia="Times New Roman" w:hAnsi="Times New Roman" w:cs="Times New Roman"/>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4" w14:textId="77777777" w:rsidR="00CE4CB3" w:rsidRDefault="00391F2E">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Prof Vivekanand Jha</w:t>
            </w:r>
          </w:p>
          <w:p w14:paraId="00000175" w14:textId="77777777" w:rsidR="00CE4CB3" w:rsidRDefault="00391F2E">
            <w:pPr>
              <w:numPr>
                <w:ilvl w:val="0"/>
                <w:numId w:val="11"/>
              </w:numPr>
              <w:pBdr>
                <w:top w:val="nil"/>
                <w:left w:val="nil"/>
                <w:bottom w:val="nil"/>
                <w:right w:val="nil"/>
                <w:between w:val="nil"/>
              </w:pBdr>
              <w:jc w:val="left"/>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Nobhojit</w:t>
            </w:r>
            <w:proofErr w:type="spellEnd"/>
            <w:r>
              <w:rPr>
                <w:rFonts w:ascii="Times New Roman" w:eastAsia="Times New Roman" w:hAnsi="Times New Roman" w:cs="Times New Roman"/>
                <w:color w:val="000000"/>
              </w:rPr>
              <w:t xml:space="preserve"> Roy</w:t>
            </w:r>
          </w:p>
          <w:p w14:paraId="00000176" w14:textId="77777777" w:rsidR="00CE4CB3" w:rsidRDefault="00391F2E">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Abhinav Bassi</w:t>
            </w:r>
          </w:p>
          <w:p w14:paraId="00000177" w14:textId="77777777" w:rsidR="00CE4CB3" w:rsidRDefault="00391F2E">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Samriddhi Ranjan</w:t>
            </w:r>
          </w:p>
          <w:p w14:paraId="00000179" w14:textId="205690BB" w:rsidR="00CE4CB3" w:rsidRPr="001B1D96" w:rsidRDefault="00391F2E" w:rsidP="001B1D96">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Prashant Kharat</w:t>
            </w: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A" w14:textId="599882C3"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As </w:t>
            </w:r>
            <w:ins w:id="628" w:author="Martin Gerdin Wärnberg" w:date="2025-05-28T09:43:00Z" w16du:dateUtc="2025-05-28T07:43:00Z">
              <w:r w:rsidR="00AB6DF3">
                <w:rPr>
                  <w:rFonts w:ascii="Times New Roman" w:eastAsia="Times New Roman" w:hAnsi="Times New Roman" w:cs="Times New Roman"/>
                  <w:color w:val="000000"/>
                </w:rPr>
                <w:t>the</w:t>
              </w:r>
            </w:ins>
            <w:del w:id="629" w:author="Martin Gerdin Wärnberg" w:date="2025-05-28T09:43:00Z" w16du:dateUtc="2025-05-28T07:43:00Z">
              <w:r w:rsidDel="00AB6DF3">
                <w:rPr>
                  <w:rFonts w:ascii="Times New Roman" w:eastAsia="Times New Roman" w:hAnsi="Times New Roman" w:cs="Times New Roman"/>
                  <w:color w:val="000000"/>
                </w:rPr>
                <w:delText>a</w:delText>
              </w:r>
            </w:del>
            <w:r>
              <w:rPr>
                <w:rFonts w:ascii="Times New Roman" w:eastAsia="Times New Roman" w:hAnsi="Times New Roman" w:cs="Times New Roman"/>
                <w:color w:val="000000"/>
              </w:rPr>
              <w:t xml:space="preserve"> </w:t>
            </w:r>
            <w:del w:id="630" w:author="Martin Gerdin Wärnberg" w:date="2025-05-28T09:43:00Z" w16du:dateUtc="2025-05-28T07:43:00Z">
              <w:r w:rsidDel="00AB6DF3">
                <w:rPr>
                  <w:rFonts w:ascii="Times New Roman" w:eastAsia="Times New Roman" w:hAnsi="Times New Roman" w:cs="Times New Roman"/>
                  <w:color w:val="000000"/>
                </w:rPr>
                <w:delText xml:space="preserve">regional </w:delText>
              </w:r>
            </w:del>
            <w:r>
              <w:rPr>
                <w:rFonts w:ascii="Times New Roman" w:eastAsia="Times New Roman" w:hAnsi="Times New Roman" w:cs="Times New Roman"/>
                <w:color w:val="000000"/>
              </w:rPr>
              <w:t xml:space="preserve">coordinating </w:t>
            </w:r>
            <w:proofErr w:type="spellStart"/>
            <w:r>
              <w:rPr>
                <w:rFonts w:ascii="Times New Roman" w:eastAsia="Times New Roman" w:hAnsi="Times New Roman" w:cs="Times New Roman"/>
                <w:color w:val="000000"/>
              </w:rPr>
              <w:t>center</w:t>
            </w:r>
            <w:proofErr w:type="spellEnd"/>
            <w:ins w:id="631" w:author="Martin Gerdin Wärnberg" w:date="2025-05-28T09:43:00Z" w16du:dateUtc="2025-05-28T07:43:00Z">
              <w:r w:rsidR="00AB6DF3">
                <w:rPr>
                  <w:rFonts w:ascii="Times New Roman" w:eastAsia="Times New Roman" w:hAnsi="Times New Roman" w:cs="Times New Roman"/>
                  <w:color w:val="000000"/>
                </w:rPr>
                <w:t xml:space="preserve"> in India</w:t>
              </w:r>
            </w:ins>
            <w:r>
              <w:rPr>
                <w:rFonts w:ascii="Times New Roman" w:eastAsia="Times New Roman" w:hAnsi="Times New Roman" w:cs="Times New Roman"/>
                <w:color w:val="000000"/>
              </w:rPr>
              <w:t xml:space="preserve">, </w:t>
            </w:r>
            <w:ins w:id="632" w:author="Martin Gerdin Wärnberg" w:date="2025-05-28T09:43:00Z" w16du:dateUtc="2025-05-28T07:43:00Z">
              <w:r w:rsidR="00AB6DF3">
                <w:rPr>
                  <w:rFonts w:ascii="Times New Roman" w:eastAsia="Times New Roman" w:hAnsi="Times New Roman" w:cs="Times New Roman"/>
                  <w:color w:val="000000"/>
                </w:rPr>
                <w:t>t</w:t>
              </w:r>
            </w:ins>
            <w:del w:id="633" w:author="Martin Gerdin Wärnberg" w:date="2025-05-28T09:43:00Z" w16du:dateUtc="2025-05-28T07:43:00Z">
              <w:r w:rsidDel="00AB6DF3">
                <w:rPr>
                  <w:rFonts w:ascii="Times New Roman" w:eastAsia="Times New Roman" w:hAnsi="Times New Roman" w:cs="Times New Roman"/>
                  <w:color w:val="000000"/>
                </w:rPr>
                <w:delText>T</w:delText>
              </w:r>
            </w:del>
            <w:r>
              <w:rPr>
                <w:rFonts w:ascii="Times New Roman" w:eastAsia="Times New Roman" w:hAnsi="Times New Roman" w:cs="Times New Roman"/>
                <w:color w:val="000000"/>
              </w:rPr>
              <w:t xml:space="preserve">he George Institute, India will ensure proper conduct of the trial </w:t>
            </w:r>
            <w:r>
              <w:rPr>
                <w:rFonts w:ascii="Times New Roman" w:eastAsia="Times New Roman" w:hAnsi="Times New Roman" w:cs="Times New Roman"/>
                <w:color w:val="000000"/>
              </w:rPr>
              <w:lastRenderedPageBreak/>
              <w:t xml:space="preserve">through quality control measures including on-site training of personnel, standard operating procedures, </w:t>
            </w:r>
            <w:ins w:id="634" w:author="Martin Gerdin Wärnberg" w:date="2025-05-28T09:43:00Z" w16du:dateUtc="2025-05-28T07:43:00Z">
              <w:r w:rsidR="00AB6DF3">
                <w:rPr>
                  <w:rFonts w:ascii="Times New Roman" w:eastAsia="Times New Roman" w:hAnsi="Times New Roman" w:cs="Times New Roman"/>
                  <w:color w:val="000000"/>
                </w:rPr>
                <w:t xml:space="preserve">assessment of </w:t>
              </w:r>
            </w:ins>
            <w:r>
              <w:rPr>
                <w:rFonts w:ascii="Times New Roman" w:eastAsia="Times New Roman" w:hAnsi="Times New Roman" w:cs="Times New Roman"/>
                <w:color w:val="000000"/>
              </w:rPr>
              <w:t>ongoing quality metrics</w:t>
            </w:r>
            <w:del w:id="635" w:author="Martin Gerdin Wärnberg" w:date="2025-05-28T09:44:00Z" w16du:dateUtc="2025-05-28T07:44:00Z">
              <w:r w:rsidDel="00AB6DF3">
                <w:rPr>
                  <w:rFonts w:ascii="Times New Roman" w:eastAsia="Times New Roman" w:hAnsi="Times New Roman" w:cs="Times New Roman"/>
                  <w:color w:val="000000"/>
                </w:rPr>
                <w:delText xml:space="preserve"> assessment</w:delText>
              </w:r>
            </w:del>
            <w:r>
              <w:rPr>
                <w:rFonts w:ascii="Times New Roman" w:eastAsia="Times New Roman" w:hAnsi="Times New Roman" w:cs="Times New Roman"/>
                <w:color w:val="000000"/>
              </w:rPr>
              <w:t xml:space="preserve">, </w:t>
            </w:r>
            <w:ins w:id="636" w:author="Martin Gerdin Wärnberg" w:date="2025-05-28T09:44:00Z" w16du:dateUtc="2025-05-28T07:44:00Z">
              <w:r w:rsidR="00AB6DF3">
                <w:rPr>
                  <w:rFonts w:ascii="Times New Roman" w:eastAsia="Times New Roman" w:hAnsi="Times New Roman" w:cs="Times New Roman"/>
                  <w:color w:val="000000"/>
                </w:rPr>
                <w:t xml:space="preserve">and </w:t>
              </w:r>
            </w:ins>
            <w:r>
              <w:rPr>
                <w:rFonts w:ascii="Times New Roman" w:eastAsia="Times New Roman" w:hAnsi="Times New Roman" w:cs="Times New Roman"/>
                <w:color w:val="000000"/>
              </w:rPr>
              <w:t xml:space="preserve">review of missing data and outliers. This will also include maintenance of the Trial Master File (TMF) and Investigator Site File (ISF) at the site level. </w:t>
            </w:r>
          </w:p>
          <w:p w14:paraId="0000017B" w14:textId="43495CB9" w:rsidR="00CE4CB3" w:rsidDel="00AB6DF3" w:rsidRDefault="00391F2E">
            <w:pPr>
              <w:rPr>
                <w:del w:id="637" w:author="Martin Gerdin Wärnberg" w:date="2025-05-28T09:44:00Z" w16du:dateUtc="2025-05-28T07:44:00Z"/>
                <w:rFonts w:ascii="Times New Roman" w:eastAsia="Times New Roman" w:hAnsi="Times New Roman" w:cs="Times New Roman"/>
                <w:color w:val="000000"/>
              </w:rPr>
            </w:pPr>
            <w:r>
              <w:rPr>
                <w:rFonts w:ascii="Times New Roman" w:eastAsia="Times New Roman" w:hAnsi="Times New Roman" w:cs="Times New Roman"/>
                <w:color w:val="000000"/>
              </w:rPr>
              <w:t xml:space="preserve">The institute will be responsible for data security and protection. </w:t>
            </w:r>
          </w:p>
          <w:p w14:paraId="0000017C" w14:textId="22F20481"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institute will also be responsible for </w:t>
            </w:r>
            <w:del w:id="638" w:author="Martin Gerdin Wärnberg" w:date="2025-05-28T09:44:00Z" w16du:dateUtc="2025-05-28T07:44:00Z">
              <w:r w:rsidDel="00AB6DF3">
                <w:rPr>
                  <w:rFonts w:ascii="Times New Roman" w:eastAsia="Times New Roman" w:hAnsi="Times New Roman" w:cs="Times New Roman"/>
                  <w:color w:val="000000"/>
                </w:rPr>
                <w:delText xml:space="preserve">the ensuring an </w:delText>
              </w:r>
            </w:del>
            <w:r>
              <w:rPr>
                <w:rFonts w:ascii="Times New Roman" w:eastAsia="Times New Roman" w:hAnsi="Times New Roman" w:cs="Times New Roman"/>
                <w:color w:val="000000"/>
              </w:rPr>
              <w:t xml:space="preserve">appropriate insurance for the duration of the study to cover </w:t>
            </w:r>
            <w:del w:id="639" w:author="Martin Gerdin Wärnberg" w:date="2025-05-28T09:44:00Z" w16du:dateUtc="2025-05-28T07:44:00Z">
              <w:r w:rsidDel="00AB6DF3">
                <w:rPr>
                  <w:rFonts w:ascii="Times New Roman" w:eastAsia="Times New Roman" w:hAnsi="Times New Roman" w:cs="Times New Roman"/>
                  <w:color w:val="000000"/>
                </w:rPr>
                <w:delText xml:space="preserve">against </w:delText>
              </w:r>
            </w:del>
            <w:r>
              <w:rPr>
                <w:rFonts w:ascii="Times New Roman" w:eastAsia="Times New Roman" w:hAnsi="Times New Roman" w:cs="Times New Roman"/>
                <w:color w:val="000000"/>
              </w:rPr>
              <w:t xml:space="preserve">claims for compensation by participants arising </w:t>
            </w:r>
            <w:del w:id="640" w:author="Martin Gerdin Wärnberg" w:date="2025-05-28T09:44:00Z" w16du:dateUtc="2025-05-28T07:44:00Z">
              <w:r w:rsidDel="00AB6DF3">
                <w:rPr>
                  <w:rFonts w:ascii="Times New Roman" w:eastAsia="Times New Roman" w:hAnsi="Times New Roman" w:cs="Times New Roman"/>
                  <w:color w:val="000000"/>
                </w:rPr>
                <w:delText>out of</w:delText>
              </w:r>
            </w:del>
            <w:ins w:id="641" w:author="Martin Gerdin Wärnberg" w:date="2025-05-28T09:44:00Z" w16du:dateUtc="2025-05-28T07:44:00Z">
              <w:r w:rsidR="00AB6DF3">
                <w:rPr>
                  <w:rFonts w:ascii="Times New Roman" w:eastAsia="Times New Roman" w:hAnsi="Times New Roman" w:cs="Times New Roman"/>
                  <w:color w:val="000000"/>
                </w:rPr>
                <w:t>from</w:t>
              </w:r>
            </w:ins>
            <w:r>
              <w:rPr>
                <w:rFonts w:ascii="Times New Roman" w:eastAsia="Times New Roman" w:hAnsi="Times New Roman" w:cs="Times New Roman"/>
                <w:color w:val="000000"/>
              </w:rPr>
              <w:t xml:space="preserve"> their participation in the trial in India.</w:t>
            </w:r>
          </w:p>
          <w:p w14:paraId="0000017D" w14:textId="77777777" w:rsidR="00CE4CB3" w:rsidRDefault="00CE4CB3">
            <w:pPr>
              <w:rPr>
                <w:rFonts w:ascii="Times New Roman" w:eastAsia="Times New Roman" w:hAnsi="Times New Roman" w:cs="Times New Roman"/>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E" w14:textId="77777777" w:rsidR="00CE4CB3" w:rsidRDefault="00CE4CB3">
            <w:pPr>
              <w:rPr>
                <w:rFonts w:ascii="Times New Roman" w:eastAsia="Times New Roman" w:hAnsi="Times New Roman" w:cs="Times New Roman"/>
                <w:color w:val="000000"/>
              </w:rPr>
            </w:pPr>
          </w:p>
        </w:tc>
      </w:tr>
      <w:tr w:rsidR="00CE4CB3" w14:paraId="5135C950"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F"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Trial Team (TT)</w:t>
            </w: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0" w14:textId="77777777" w:rsidR="00CE4CB3" w:rsidRDefault="00391F2E">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Martin Gerdin Wärnberg</w:t>
            </w:r>
          </w:p>
          <w:p w14:paraId="00000181" w14:textId="77777777" w:rsidR="00CE4CB3" w:rsidRDefault="00391F2E">
            <w:pPr>
              <w:numPr>
                <w:ilvl w:val="0"/>
                <w:numId w:val="11"/>
              </w:numPr>
              <w:jc w:val="left"/>
              <w:rPr>
                <w:sz w:val="22"/>
                <w:szCs w:val="22"/>
              </w:rPr>
            </w:pPr>
            <w:r>
              <w:rPr>
                <w:rFonts w:ascii="Times New Roman" w:eastAsia="Times New Roman" w:hAnsi="Times New Roman" w:cs="Times New Roman"/>
                <w:color w:val="000000"/>
              </w:rPr>
              <w:t>Monty Khajanchi</w:t>
            </w:r>
          </w:p>
          <w:p w14:paraId="00000182" w14:textId="77777777" w:rsidR="00CE4CB3" w:rsidRDefault="00391F2E">
            <w:pPr>
              <w:numPr>
                <w:ilvl w:val="0"/>
                <w:numId w:val="11"/>
              </w:numPr>
              <w:jc w:val="left"/>
              <w:rPr>
                <w:sz w:val="22"/>
                <w:szCs w:val="22"/>
              </w:rPr>
            </w:pPr>
            <w:r>
              <w:rPr>
                <w:rFonts w:ascii="Times New Roman" w:eastAsia="Times New Roman" w:hAnsi="Times New Roman" w:cs="Times New Roman"/>
                <w:color w:val="000000"/>
              </w:rPr>
              <w:t>Abhinav Bassi</w:t>
            </w:r>
          </w:p>
          <w:p w14:paraId="00000183" w14:textId="77777777" w:rsidR="00CE4CB3" w:rsidRDefault="00391F2E">
            <w:pPr>
              <w:numPr>
                <w:ilvl w:val="0"/>
                <w:numId w:val="11"/>
              </w:numPr>
              <w:pBdr>
                <w:top w:val="nil"/>
                <w:left w:val="nil"/>
                <w:bottom w:val="nil"/>
                <w:right w:val="nil"/>
                <w:between w:val="nil"/>
              </w:pBdr>
              <w:jc w:val="left"/>
              <w:rPr>
                <w:sz w:val="22"/>
                <w:szCs w:val="22"/>
              </w:rPr>
            </w:pPr>
            <w:r>
              <w:rPr>
                <w:rFonts w:ascii="Times New Roman" w:eastAsia="Times New Roman" w:hAnsi="Times New Roman" w:cs="Times New Roman"/>
                <w:color w:val="000000"/>
              </w:rPr>
              <w:t xml:space="preserve">Prashant Kharat </w:t>
            </w:r>
          </w:p>
          <w:p w14:paraId="00000184" w14:textId="77777777" w:rsidR="00CE4CB3" w:rsidRDefault="00391F2E">
            <w:pPr>
              <w:numPr>
                <w:ilvl w:val="0"/>
                <w:numId w:val="11"/>
              </w:numPr>
              <w:jc w:val="left"/>
              <w:rPr>
                <w:sz w:val="22"/>
                <w:szCs w:val="22"/>
              </w:rPr>
            </w:pPr>
            <w:r>
              <w:rPr>
                <w:rFonts w:ascii="Times New Roman" w:eastAsia="Times New Roman" w:hAnsi="Times New Roman" w:cs="Times New Roman"/>
                <w:color w:val="000000"/>
              </w:rPr>
              <w:t>Samriddhi Ranjan</w:t>
            </w:r>
          </w:p>
          <w:p w14:paraId="00000185" w14:textId="77777777" w:rsidR="00CE4CB3" w:rsidRDefault="00391F2E">
            <w:pPr>
              <w:numPr>
                <w:ilvl w:val="0"/>
                <w:numId w:val="11"/>
              </w:numPr>
              <w:jc w:val="left"/>
              <w:rPr>
                <w:sz w:val="22"/>
                <w:szCs w:val="22"/>
              </w:rPr>
            </w:pPr>
            <w:proofErr w:type="spellStart"/>
            <w:r>
              <w:rPr>
                <w:rFonts w:ascii="Times New Roman" w:eastAsia="Times New Roman" w:hAnsi="Times New Roman" w:cs="Times New Roman"/>
                <w:color w:val="000000"/>
              </w:rPr>
              <w:t>Bijini</w:t>
            </w:r>
            <w:proofErr w:type="spellEnd"/>
            <w:r>
              <w:rPr>
                <w:rFonts w:ascii="Times New Roman" w:eastAsia="Times New Roman" w:hAnsi="Times New Roman" w:cs="Times New Roman"/>
                <w:color w:val="000000"/>
              </w:rPr>
              <w:t xml:space="preserve"> Bahuleyan</w:t>
            </w:r>
          </w:p>
          <w:p w14:paraId="00000186" w14:textId="77777777" w:rsidR="00CE4CB3" w:rsidRDefault="00391F2E">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Manoj Soni</w:t>
            </w: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7" w14:textId="60C0B340" w:rsidR="00CE4CB3" w:rsidRDefault="00391F2E">
            <w:pPr>
              <w:rPr>
                <w:rFonts w:ascii="Times New Roman" w:eastAsia="Times New Roman" w:hAnsi="Times New Roman" w:cs="Times New Roman"/>
                <w:color w:val="000000"/>
              </w:rPr>
            </w:pPr>
            <w:del w:id="642" w:author="Martin Gerdin Wärnberg" w:date="2025-05-28T09:44:00Z" w16du:dateUtc="2025-05-28T07:44:00Z">
              <w:r w:rsidDel="00AB6DF3">
                <w:rPr>
                  <w:rFonts w:ascii="Times New Roman" w:eastAsia="Times New Roman" w:hAnsi="Times New Roman" w:cs="Times New Roman"/>
                  <w:color w:val="000000"/>
                </w:rPr>
                <w:delText xml:space="preserve">To </w:delText>
              </w:r>
            </w:del>
            <w:ins w:id="643" w:author="Martin Gerdin Wärnberg" w:date="2025-05-28T09:44:00Z" w16du:dateUtc="2025-05-28T07:44:00Z">
              <w:r w:rsidR="00AB6DF3">
                <w:rPr>
                  <w:rFonts w:ascii="Times New Roman" w:eastAsia="Times New Roman" w:hAnsi="Times New Roman" w:cs="Times New Roman"/>
                  <w:color w:val="000000"/>
                </w:rPr>
                <w:t>Run</w:t>
              </w:r>
              <w:r w:rsidR="00AB6DF3">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run the trial on a day-to-day basis, maintain</w:t>
            </w:r>
            <w:ins w:id="644" w:author="Martin Gerdin Wärnberg" w:date="2025-05-28T09:44:00Z" w16du:dateUtc="2025-05-28T07:44:00Z">
              <w:r w:rsidR="004C4017">
                <w:rPr>
                  <w:rFonts w:ascii="Times New Roman" w:eastAsia="Times New Roman" w:hAnsi="Times New Roman" w:cs="Times New Roman"/>
                  <w:color w:val="000000"/>
                </w:rPr>
                <w:t>s</w:t>
              </w:r>
            </w:ins>
            <w:r>
              <w:rPr>
                <w:rFonts w:ascii="Times New Roman" w:eastAsia="Times New Roman" w:hAnsi="Times New Roman" w:cs="Times New Roman"/>
                <w:color w:val="000000"/>
              </w:rPr>
              <w:t xml:space="preserve"> trial databases, randomise</w:t>
            </w:r>
            <w:ins w:id="645" w:author="Martin Gerdin Wärnberg" w:date="2025-05-28T09:45:00Z" w16du:dateUtc="2025-05-28T07:45:00Z">
              <w:r w:rsidR="004C4017">
                <w:rPr>
                  <w:rFonts w:ascii="Times New Roman" w:eastAsia="Times New Roman" w:hAnsi="Times New Roman" w:cs="Times New Roman"/>
                  <w:color w:val="000000"/>
                </w:rPr>
                <w:t>s</w:t>
              </w:r>
            </w:ins>
            <w:r>
              <w:rPr>
                <w:rFonts w:ascii="Times New Roman" w:eastAsia="Times New Roman" w:hAnsi="Times New Roman" w:cs="Times New Roman"/>
                <w:color w:val="000000"/>
              </w:rPr>
              <w:t xml:space="preserve"> clusters</w:t>
            </w:r>
            <w:ins w:id="646" w:author="Martin Gerdin Wärnberg" w:date="2025-05-28T09:45:00Z" w16du:dateUtc="2025-05-28T07:45:00Z">
              <w:r w:rsidR="004C4017">
                <w:rPr>
                  <w:rFonts w:ascii="Times New Roman" w:eastAsia="Times New Roman" w:hAnsi="Times New Roman" w:cs="Times New Roman"/>
                  <w:color w:val="000000"/>
                </w:rPr>
                <w:t xml:space="preserve"> and</w:t>
              </w:r>
            </w:ins>
            <w:del w:id="647" w:author="Martin Gerdin Wärnberg" w:date="2025-05-28T09:45:00Z" w16du:dateUtc="2025-05-28T07:45:00Z">
              <w:r w:rsidDel="004C4017">
                <w:rPr>
                  <w:rFonts w:ascii="Times New Roman" w:eastAsia="Times New Roman" w:hAnsi="Times New Roman" w:cs="Times New Roman"/>
                  <w:color w:val="000000"/>
                </w:rPr>
                <w:delText>,</w:delText>
              </w:r>
            </w:del>
            <w:r>
              <w:rPr>
                <w:rFonts w:ascii="Times New Roman" w:eastAsia="Times New Roman" w:hAnsi="Times New Roman" w:cs="Times New Roman"/>
                <w:color w:val="000000"/>
              </w:rPr>
              <w:t xml:space="preserve"> </w:t>
            </w:r>
            <w:del w:id="648" w:author="Martin Gerdin Wärnberg" w:date="2025-05-28T09:45:00Z" w16du:dateUtc="2025-05-28T07:45:00Z">
              <w:r w:rsidDel="004C4017">
                <w:rPr>
                  <w:rFonts w:ascii="Times New Roman" w:eastAsia="Times New Roman" w:hAnsi="Times New Roman" w:cs="Times New Roman"/>
                  <w:color w:val="000000"/>
                </w:rPr>
                <w:delText xml:space="preserve">ensuring </w:delText>
              </w:r>
            </w:del>
            <w:ins w:id="649" w:author="Martin Gerdin Wärnberg" w:date="2025-05-28T09:45:00Z" w16du:dateUtc="2025-05-28T07:45:00Z">
              <w:r w:rsidR="004C4017">
                <w:rPr>
                  <w:rFonts w:ascii="Times New Roman" w:eastAsia="Times New Roman" w:hAnsi="Times New Roman" w:cs="Times New Roman"/>
                  <w:color w:val="000000"/>
                </w:rPr>
                <w:t>ensures</w:t>
              </w:r>
              <w:r w:rsidR="004C4017">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complete and correct data, prepa</w:t>
            </w:r>
            <w:ins w:id="650" w:author="Martin Gerdin Wärnberg" w:date="2025-05-28T09:45:00Z" w16du:dateUtc="2025-05-28T07:45:00Z">
              <w:r w:rsidR="004C4017">
                <w:rPr>
                  <w:rFonts w:ascii="Times New Roman" w:eastAsia="Times New Roman" w:hAnsi="Times New Roman" w:cs="Times New Roman"/>
                  <w:color w:val="000000"/>
                </w:rPr>
                <w:t>res</w:t>
              </w:r>
            </w:ins>
            <w:del w:id="651" w:author="Martin Gerdin Wärnberg" w:date="2025-05-28T09:45:00Z" w16du:dateUtc="2025-05-28T07:45:00Z">
              <w:r w:rsidDel="004C4017">
                <w:rPr>
                  <w:rFonts w:ascii="Times New Roman" w:eastAsia="Times New Roman" w:hAnsi="Times New Roman" w:cs="Times New Roman"/>
                  <w:color w:val="000000"/>
                </w:rPr>
                <w:delText>ring</w:delText>
              </w:r>
            </w:del>
            <w:r>
              <w:rPr>
                <w:rFonts w:ascii="Times New Roman" w:eastAsia="Times New Roman" w:hAnsi="Times New Roman" w:cs="Times New Roman"/>
                <w:color w:val="000000"/>
              </w:rPr>
              <w:t xml:space="preserve"> reports for meetings (including those of the TMG</w:t>
            </w:r>
            <w:ins w:id="652" w:author="Martin Gerdin Wärnberg" w:date="2025-05-28T09:45:00Z" w16du:dateUtc="2025-05-28T07:45:00Z">
              <w:r w:rsidR="004C4017">
                <w:rPr>
                  <w:rFonts w:ascii="Times New Roman" w:eastAsia="Times New Roman" w:hAnsi="Times New Roman" w:cs="Times New Roman"/>
                  <w:color w:val="000000"/>
                </w:rPr>
                <w:t xml:space="preserve"> and</w:t>
              </w:r>
            </w:ins>
            <w:del w:id="653" w:author="Martin Gerdin Wärnberg" w:date="2025-05-28T09:45:00Z" w16du:dateUtc="2025-05-28T07:45:00Z">
              <w:r w:rsidDel="004C4017">
                <w:rPr>
                  <w:rFonts w:ascii="Times New Roman" w:eastAsia="Times New Roman" w:hAnsi="Times New Roman" w:cs="Times New Roman"/>
                  <w:color w:val="000000"/>
                </w:rPr>
                <w:delText>,</w:delText>
              </w:r>
            </w:del>
            <w:r>
              <w:rPr>
                <w:rFonts w:ascii="Times New Roman" w:eastAsia="Times New Roman" w:hAnsi="Times New Roman" w:cs="Times New Roman"/>
                <w:color w:val="000000"/>
              </w:rPr>
              <w:t xml:space="preserve"> SDMC) and </w:t>
            </w:r>
            <w:del w:id="654" w:author="Martin Gerdin Wärnberg" w:date="2025-05-28T09:45:00Z" w16du:dateUtc="2025-05-28T07:45:00Z">
              <w:r w:rsidDel="004C4017">
                <w:rPr>
                  <w:rFonts w:ascii="Times New Roman" w:eastAsia="Times New Roman" w:hAnsi="Times New Roman" w:cs="Times New Roman"/>
                  <w:color w:val="000000"/>
                </w:rPr>
                <w:delText xml:space="preserve">dealing </w:delText>
              </w:r>
            </w:del>
            <w:ins w:id="655" w:author="Martin Gerdin Wärnberg" w:date="2025-05-28T09:45:00Z" w16du:dateUtc="2025-05-28T07:45:00Z">
              <w:r w:rsidR="004C4017">
                <w:rPr>
                  <w:rFonts w:ascii="Times New Roman" w:eastAsia="Times New Roman" w:hAnsi="Times New Roman" w:cs="Times New Roman"/>
                  <w:color w:val="000000"/>
                </w:rPr>
                <w:t>deals</w:t>
              </w:r>
              <w:r w:rsidR="004C4017">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 xml:space="preserve">with research governance and, if </w:t>
            </w:r>
            <w:del w:id="656" w:author="Martin Gerdin Wärnberg" w:date="2025-05-28T09:45:00Z" w16du:dateUtc="2025-05-28T07:45:00Z">
              <w:r w:rsidDel="004C4017">
                <w:rPr>
                  <w:rFonts w:ascii="Times New Roman" w:eastAsia="Times New Roman" w:hAnsi="Times New Roman" w:cs="Times New Roman"/>
                  <w:color w:val="000000"/>
                </w:rPr>
                <w:delText>appropriate</w:delText>
              </w:r>
            </w:del>
            <w:ins w:id="657" w:author="Martin Gerdin Wärnberg" w:date="2025-05-28T09:45:00Z" w16du:dateUtc="2025-05-28T07:45:00Z">
              <w:r w:rsidR="004C4017">
                <w:rPr>
                  <w:rFonts w:ascii="Times New Roman" w:eastAsia="Times New Roman" w:hAnsi="Times New Roman" w:cs="Times New Roman"/>
                  <w:color w:val="000000"/>
                </w:rPr>
                <w:t>needed</w:t>
              </w:r>
            </w:ins>
            <w:r>
              <w:rPr>
                <w:rFonts w:ascii="Times New Roman" w:eastAsia="Times New Roman" w:hAnsi="Times New Roman" w:cs="Times New Roman"/>
                <w:color w:val="000000"/>
              </w:rPr>
              <w:t>, regulatory matters.</w:t>
            </w:r>
          </w:p>
          <w:p w14:paraId="00000188" w14:textId="77777777" w:rsidR="00CE4CB3" w:rsidRDefault="00CE4CB3">
            <w:pPr>
              <w:rPr>
                <w:rFonts w:ascii="Times New Roman" w:eastAsia="Times New Roman" w:hAnsi="Times New Roman" w:cs="Times New Roman"/>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9" w14:textId="747FC08D" w:rsidR="00CE4CB3" w:rsidRDefault="004C4017">
            <w:pPr>
              <w:rPr>
                <w:rFonts w:ascii="Times New Roman" w:eastAsia="Times New Roman" w:hAnsi="Times New Roman" w:cs="Times New Roman"/>
                <w:color w:val="000000"/>
              </w:rPr>
            </w:pPr>
            <w:ins w:id="658" w:author="Martin Gerdin Wärnberg" w:date="2025-05-28T09:46:00Z" w16du:dateUtc="2025-05-28T07:46:00Z">
              <w:r>
                <w:rPr>
                  <w:rFonts w:ascii="Times New Roman" w:eastAsia="Times New Roman" w:hAnsi="Times New Roman" w:cs="Times New Roman"/>
                  <w:color w:val="000000"/>
                </w:rPr>
                <w:t>Weekly</w:t>
              </w:r>
            </w:ins>
          </w:p>
        </w:tc>
      </w:tr>
      <w:tr w:rsidR="00CE4CB3" w14:paraId="79C4C84E"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A"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Trial Management </w:t>
            </w:r>
            <w:proofErr w:type="spellStart"/>
            <w:r>
              <w:rPr>
                <w:rFonts w:ascii="Times New Roman" w:eastAsia="Times New Roman" w:hAnsi="Times New Roman" w:cs="Times New Roman"/>
                <w:color w:val="000000"/>
              </w:rPr>
              <w:t>Goup</w:t>
            </w:r>
            <w:proofErr w:type="spellEnd"/>
            <w:r>
              <w:rPr>
                <w:rFonts w:ascii="Times New Roman" w:eastAsia="Times New Roman" w:hAnsi="Times New Roman" w:cs="Times New Roman"/>
                <w:color w:val="000000"/>
              </w:rPr>
              <w:t xml:space="preserve"> (TMG)</w:t>
            </w:r>
          </w:p>
          <w:p w14:paraId="0000018B" w14:textId="77777777" w:rsidR="00CE4CB3" w:rsidRDefault="00CE4CB3">
            <w:pPr>
              <w:rPr>
                <w:rFonts w:ascii="Times New Roman" w:eastAsia="Times New Roman" w:hAnsi="Times New Roman" w:cs="Times New Roman"/>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C"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Anurag Alok</w:t>
            </w:r>
          </w:p>
          <w:p w14:paraId="0000018D"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Li Felländer-Tsai </w:t>
            </w:r>
          </w:p>
          <w:p w14:paraId="0000018E"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Debojit</w:t>
            </w:r>
            <w:proofErr w:type="spellEnd"/>
            <w:r>
              <w:rPr>
                <w:rFonts w:ascii="Times New Roman" w:eastAsia="Times New Roman" w:hAnsi="Times New Roman" w:cs="Times New Roman"/>
                <w:color w:val="000000"/>
              </w:rPr>
              <w:t xml:space="preserve"> Basak</w:t>
            </w:r>
          </w:p>
          <w:p w14:paraId="0000018F"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Shamita Chatterjee</w:t>
            </w:r>
          </w:p>
          <w:p w14:paraId="00000190"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G D Bakhshi </w:t>
            </w:r>
          </w:p>
          <w:p w14:paraId="00000191"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Karla Hemming</w:t>
            </w:r>
          </w:p>
          <w:p w14:paraId="00000192"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K D Soni</w:t>
            </w:r>
          </w:p>
          <w:p w14:paraId="00000193"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Nobhojit</w:t>
            </w:r>
            <w:proofErr w:type="spellEnd"/>
            <w:r>
              <w:rPr>
                <w:rFonts w:ascii="Times New Roman" w:eastAsia="Times New Roman" w:hAnsi="Times New Roman" w:cs="Times New Roman"/>
                <w:color w:val="000000"/>
              </w:rPr>
              <w:t xml:space="preserve"> Roy</w:t>
            </w:r>
          </w:p>
          <w:p w14:paraId="00000194"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Vivekanand Jha</w:t>
            </w:r>
          </w:p>
          <w:p w14:paraId="00000195"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Rajdeep Singh  </w:t>
            </w:r>
          </w:p>
          <w:sdt>
            <w:sdtPr>
              <w:tag w:val="goog_rdk_24"/>
              <w:id w:val="-843014193"/>
            </w:sdtPr>
            <w:sdtContent>
              <w:p w14:paraId="00000196"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Martin Gerdin Wärnberg</w:t>
                </w:r>
                <w:sdt>
                  <w:sdtPr>
                    <w:tag w:val="goog_rdk_23"/>
                    <w:id w:val="787556312"/>
                  </w:sdtPr>
                  <w:sdtContent/>
                </w:sdt>
              </w:p>
            </w:sdtContent>
          </w:sdt>
          <w:sdt>
            <w:sdtPr>
              <w:tag w:val="goog_rdk_27"/>
              <w:id w:val="-1552844193"/>
            </w:sdtPr>
            <w:sdtContent>
              <w:p w14:paraId="00000197" w14:textId="77777777" w:rsidR="00CE4CB3" w:rsidRPr="00391F2E" w:rsidRDefault="00000000">
                <w:pPr>
                  <w:numPr>
                    <w:ilvl w:val="0"/>
                    <w:numId w:val="10"/>
                  </w:numPr>
                  <w:pBdr>
                    <w:top w:val="nil"/>
                    <w:left w:val="nil"/>
                    <w:bottom w:val="nil"/>
                    <w:right w:val="nil"/>
                    <w:between w:val="nil"/>
                  </w:pBdr>
                  <w:jc w:val="left"/>
                </w:pPr>
                <w:sdt>
                  <w:sdtPr>
                    <w:tag w:val="goog_rdk_25"/>
                    <w:id w:val="570011075"/>
                  </w:sdtPr>
                  <w:sdtContent>
                    <w:r w:rsidR="00391F2E">
                      <w:rPr>
                        <w:rFonts w:ascii="Times New Roman" w:eastAsia="Times New Roman" w:hAnsi="Times New Roman" w:cs="Times New Roman"/>
                        <w:color w:val="000000"/>
                      </w:rPr>
                      <w:t>Johanna Berg</w:t>
                    </w:r>
                  </w:sdtContent>
                </w:sdt>
                <w:sdt>
                  <w:sdtPr>
                    <w:tag w:val="goog_rdk_26"/>
                    <w:id w:val="1874803936"/>
                  </w:sdtPr>
                  <w:sdtContent/>
                </w:sdt>
              </w:p>
            </w:sdtContent>
          </w:sdt>
          <w:p w14:paraId="00000198"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Monty Khajanchi</w:t>
            </w:r>
          </w:p>
          <w:p w14:paraId="00000199"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Abhinav Bassi</w:t>
            </w:r>
          </w:p>
          <w:p w14:paraId="0000019A"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Prashant Kharat</w:t>
            </w:r>
          </w:p>
          <w:p w14:paraId="0000019B"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Samriddhi Ranjan</w:t>
            </w:r>
          </w:p>
          <w:p w14:paraId="0000019C" w14:textId="77777777" w:rsidR="00CE4CB3" w:rsidRDefault="00CE4CB3">
            <w:pPr>
              <w:rPr>
                <w:rFonts w:ascii="Times New Roman" w:eastAsia="Times New Roman" w:hAnsi="Times New Roman" w:cs="Times New Roman"/>
                <w:color w:val="000000"/>
              </w:rPr>
            </w:pP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9D" w14:textId="5EAEFEBE" w:rsidR="00CE4CB3" w:rsidDel="004C4017" w:rsidRDefault="00391F2E">
            <w:pPr>
              <w:rPr>
                <w:del w:id="659" w:author="Martin Gerdin Wärnberg" w:date="2025-05-28T09:46:00Z" w16du:dateUtc="2025-05-28T07:46:00Z"/>
                <w:rFonts w:ascii="Times New Roman" w:eastAsia="Times New Roman" w:hAnsi="Times New Roman" w:cs="Times New Roman"/>
                <w:color w:val="000000"/>
              </w:rPr>
            </w:pPr>
            <w:del w:id="660" w:author="Martin Gerdin Wärnberg" w:date="2025-05-28T09:45:00Z" w16du:dateUtc="2025-05-28T07:45:00Z">
              <w:r w:rsidDel="004C4017">
                <w:rPr>
                  <w:rFonts w:ascii="Times New Roman" w:eastAsia="Times New Roman" w:hAnsi="Times New Roman" w:cs="Times New Roman"/>
                  <w:color w:val="000000"/>
                </w:rPr>
                <w:delText>To manage</w:delText>
              </w:r>
            </w:del>
            <w:ins w:id="661" w:author="Martin Gerdin Wärnberg" w:date="2025-05-28T09:45:00Z" w16du:dateUtc="2025-05-28T07:45:00Z">
              <w:r w:rsidR="004C4017">
                <w:rPr>
                  <w:rFonts w:ascii="Times New Roman" w:eastAsia="Times New Roman" w:hAnsi="Times New Roman" w:cs="Times New Roman"/>
                  <w:color w:val="000000"/>
                </w:rPr>
                <w:t>Manages</w:t>
              </w:r>
            </w:ins>
            <w:r>
              <w:rPr>
                <w:rFonts w:ascii="Times New Roman" w:eastAsia="Times New Roman" w:hAnsi="Times New Roman" w:cs="Times New Roman"/>
                <w:color w:val="000000"/>
              </w:rPr>
              <w:t xml:space="preserve"> the trial, including its clinical and practical aspects. Includes members with broad expertise appropriate to the trial. The TMG </w:t>
            </w:r>
            <w:del w:id="662" w:author="Martin Gerdin Wärnberg" w:date="2025-05-28T09:46:00Z" w16du:dateUtc="2025-05-28T07:46:00Z">
              <w:r w:rsidDel="004C4017">
                <w:rPr>
                  <w:rFonts w:ascii="Times New Roman" w:eastAsia="Times New Roman" w:hAnsi="Times New Roman" w:cs="Times New Roman"/>
                  <w:color w:val="000000"/>
                </w:rPr>
                <w:delText>will be</w:delText>
              </w:r>
            </w:del>
            <w:ins w:id="663" w:author="Martin Gerdin Wärnberg" w:date="2025-05-28T09:46:00Z" w16du:dateUtc="2025-05-28T07:46:00Z">
              <w:r w:rsidR="004C4017">
                <w:rPr>
                  <w:rFonts w:ascii="Times New Roman" w:eastAsia="Times New Roman" w:hAnsi="Times New Roman" w:cs="Times New Roman"/>
                  <w:color w:val="000000"/>
                </w:rPr>
                <w:t>is</w:t>
              </w:r>
            </w:ins>
            <w:r>
              <w:rPr>
                <w:rFonts w:ascii="Times New Roman" w:eastAsia="Times New Roman" w:hAnsi="Times New Roman" w:cs="Times New Roman"/>
                <w:color w:val="000000"/>
              </w:rPr>
              <w:t xml:space="preserve"> chaired by</w:t>
            </w:r>
            <w:ins w:id="664" w:author="Martin Gerdin Wärnberg" w:date="2025-05-28T09:46:00Z" w16du:dateUtc="2025-05-28T07:46:00Z">
              <w:r w:rsidR="004C4017">
                <w:rPr>
                  <w:rFonts w:ascii="Times New Roman" w:eastAsia="Times New Roman" w:hAnsi="Times New Roman" w:cs="Times New Roman"/>
                  <w:color w:val="000000"/>
                </w:rPr>
                <w:t xml:space="preserve"> </w:t>
              </w:r>
            </w:ins>
          </w:p>
          <w:p w14:paraId="0000019E" w14:textId="449A7400"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w:t>
            </w:r>
            <w:ins w:id="665" w:author="Martin Gerdin Wärnberg" w:date="2025-05-28T09:46:00Z" w16du:dateUtc="2025-05-28T07:46:00Z">
              <w:r w:rsidR="004C4017">
                <w:rPr>
                  <w:rFonts w:ascii="Times New Roman" w:eastAsia="Times New Roman" w:hAnsi="Times New Roman" w:cs="Times New Roman"/>
                  <w:color w:val="000000"/>
                </w:rPr>
                <w:t>p</w:t>
              </w:r>
            </w:ins>
            <w:del w:id="666" w:author="Martin Gerdin Wärnberg" w:date="2025-05-28T09:46:00Z" w16du:dateUtc="2025-05-28T07:46:00Z">
              <w:r w:rsidDel="004C4017">
                <w:rPr>
                  <w:rFonts w:ascii="Times New Roman" w:eastAsia="Times New Roman" w:hAnsi="Times New Roman" w:cs="Times New Roman"/>
                  <w:color w:val="000000"/>
                </w:rPr>
                <w:delText>P</w:delText>
              </w:r>
            </w:del>
            <w:r>
              <w:rPr>
                <w:rFonts w:ascii="Times New Roman" w:eastAsia="Times New Roman" w:hAnsi="Times New Roman" w:cs="Times New Roman"/>
                <w:color w:val="000000"/>
              </w:rPr>
              <w:t xml:space="preserve">rincipal </w:t>
            </w:r>
            <w:ins w:id="667" w:author="Martin Gerdin Wärnberg" w:date="2025-05-28T09:46:00Z" w16du:dateUtc="2025-05-28T07:46:00Z">
              <w:r w:rsidR="004C4017">
                <w:rPr>
                  <w:rFonts w:ascii="Times New Roman" w:eastAsia="Times New Roman" w:hAnsi="Times New Roman" w:cs="Times New Roman"/>
                  <w:color w:val="000000"/>
                </w:rPr>
                <w:t>i</w:t>
              </w:r>
            </w:ins>
            <w:del w:id="668" w:author="Martin Gerdin Wärnberg" w:date="2025-05-28T09:46:00Z" w16du:dateUtc="2025-05-28T07:46:00Z">
              <w:r w:rsidDel="004C4017">
                <w:rPr>
                  <w:rFonts w:ascii="Times New Roman" w:eastAsia="Times New Roman" w:hAnsi="Times New Roman" w:cs="Times New Roman"/>
                  <w:color w:val="000000"/>
                </w:rPr>
                <w:delText>I</w:delText>
              </w:r>
            </w:del>
            <w:r>
              <w:rPr>
                <w:rFonts w:ascii="Times New Roman" w:eastAsia="Times New Roman" w:hAnsi="Times New Roman" w:cs="Times New Roman"/>
                <w:color w:val="000000"/>
              </w:rPr>
              <w:t>nvestigator.</w:t>
            </w:r>
          </w:p>
          <w:p w14:paraId="0000019F" w14:textId="77777777" w:rsidR="00CE4CB3" w:rsidRDefault="00CE4CB3">
            <w:pPr>
              <w:rPr>
                <w:rFonts w:ascii="Times New Roman" w:eastAsia="Times New Roman" w:hAnsi="Times New Roman" w:cs="Times New Roman"/>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0"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Monthly to every six months.</w:t>
            </w:r>
          </w:p>
        </w:tc>
      </w:tr>
      <w:tr w:rsidR="00CE4CB3" w14:paraId="0D454C2E"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1"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Trial Steering</w:t>
            </w:r>
          </w:p>
          <w:p w14:paraId="000001A2"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and Data Monitoring </w:t>
            </w:r>
            <w:r>
              <w:rPr>
                <w:rFonts w:ascii="Times New Roman" w:eastAsia="Times New Roman" w:hAnsi="Times New Roman" w:cs="Times New Roman"/>
                <w:color w:val="000000"/>
              </w:rPr>
              <w:lastRenderedPageBreak/>
              <w:t>Committee (SDMC)</w:t>
            </w:r>
          </w:p>
          <w:p w14:paraId="000001A3" w14:textId="77777777" w:rsidR="00CE4CB3" w:rsidRDefault="00CE4CB3">
            <w:pPr>
              <w:rPr>
                <w:rFonts w:ascii="Times New Roman" w:eastAsia="Times New Roman" w:hAnsi="Times New Roman" w:cs="Times New Roman"/>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4" w14:textId="77777777" w:rsidR="00CE4CB3" w:rsidRDefault="00391F2E">
            <w:pPr>
              <w:numPr>
                <w:ilvl w:val="0"/>
                <w:numId w:val="9"/>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Ganesan Karthikeyan: Chair, </w:t>
            </w:r>
            <w:r>
              <w:rPr>
                <w:rFonts w:ascii="Times New Roman" w:eastAsia="Times New Roman" w:hAnsi="Times New Roman" w:cs="Times New Roman"/>
                <w:color w:val="000000"/>
              </w:rPr>
              <w:lastRenderedPageBreak/>
              <w:t xml:space="preserve">Independent Member </w:t>
            </w:r>
          </w:p>
          <w:p w14:paraId="000001A5" w14:textId="77777777" w:rsidR="00CE4CB3" w:rsidRDefault="00391F2E">
            <w:pPr>
              <w:numPr>
                <w:ilvl w:val="0"/>
                <w:numId w:val="9"/>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Richard Hooper: Independent Member, Statistician Kathryn Chu (Independent Member, Clinical expert) </w:t>
            </w:r>
          </w:p>
          <w:p w14:paraId="000001A6" w14:textId="77777777" w:rsidR="00CE4CB3" w:rsidRDefault="00391F2E">
            <w:pPr>
              <w:numPr>
                <w:ilvl w:val="0"/>
                <w:numId w:val="9"/>
              </w:numPr>
              <w:pBdr>
                <w:top w:val="nil"/>
                <w:left w:val="nil"/>
                <w:bottom w:val="nil"/>
                <w:right w:val="nil"/>
                <w:between w:val="nil"/>
              </w:pBdr>
              <w:jc w:val="left"/>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Elamurugan</w:t>
            </w:r>
            <w:proofErr w:type="spellEnd"/>
            <w:r>
              <w:rPr>
                <w:rFonts w:ascii="Times New Roman" w:eastAsia="Times New Roman" w:hAnsi="Times New Roman" w:cs="Times New Roman"/>
                <w:color w:val="000000"/>
              </w:rPr>
              <w:t xml:space="preserve"> TP: Independent Member, Clinical expert</w:t>
            </w:r>
          </w:p>
          <w:p w14:paraId="000001A7" w14:textId="77777777" w:rsidR="00CE4CB3" w:rsidRDefault="00391F2E">
            <w:pPr>
              <w:numPr>
                <w:ilvl w:val="0"/>
                <w:numId w:val="9"/>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Sai Kulkarni: Independent Member, Lay-person representative) </w:t>
            </w: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8" w14:textId="2760DA39"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The SDMC’s responsibility is to oversee and safeguard the trial and the trial participants, monitor the main </w:t>
            </w:r>
            <w:r>
              <w:rPr>
                <w:rFonts w:ascii="Times New Roman" w:eastAsia="Times New Roman" w:hAnsi="Times New Roman" w:cs="Times New Roman"/>
                <w:color w:val="000000"/>
              </w:rPr>
              <w:lastRenderedPageBreak/>
              <w:t xml:space="preserve">outcome measures including safety and eﬀicacy, and monitor the overall </w:t>
            </w:r>
            <w:del w:id="669" w:author="Martin Gerdin Wärnberg" w:date="2025-05-28T09:46:00Z" w16du:dateUtc="2025-05-28T07:46:00Z">
              <w:r w:rsidDel="004C4017">
                <w:rPr>
                  <w:rFonts w:ascii="Times New Roman" w:eastAsia="Times New Roman" w:hAnsi="Times New Roman" w:cs="Times New Roman"/>
                  <w:color w:val="000000"/>
                </w:rPr>
                <w:delText xml:space="preserve">conduct </w:delText>
              </w:r>
            </w:del>
            <w:ins w:id="670" w:author="Martin Gerdin Wärnberg" w:date="2025-05-28T09:46:00Z" w16du:dateUtc="2025-05-28T07:46:00Z">
              <w:r w:rsidR="004C4017">
                <w:rPr>
                  <w:rFonts w:ascii="Times New Roman" w:eastAsia="Times New Roman" w:hAnsi="Times New Roman" w:cs="Times New Roman"/>
                  <w:color w:val="000000"/>
                </w:rPr>
                <w:t>process</w:t>
              </w:r>
              <w:r w:rsidR="004C4017">
                <w:rPr>
                  <w:rFonts w:ascii="Times New Roman" w:eastAsia="Times New Roman" w:hAnsi="Times New Roman" w:cs="Times New Roman"/>
                  <w:color w:val="000000"/>
                </w:rPr>
                <w:t xml:space="preserve"> </w:t>
              </w:r>
            </w:ins>
            <w:r>
              <w:rPr>
                <w:rFonts w:ascii="Times New Roman" w:eastAsia="Times New Roman" w:hAnsi="Times New Roman" w:cs="Times New Roman"/>
                <w:color w:val="000000"/>
              </w:rPr>
              <w:t xml:space="preserve">of the trial. The SDMC also </w:t>
            </w:r>
            <w:del w:id="671" w:author="Martin Gerdin Wärnberg" w:date="2025-05-28T09:46:00Z" w16du:dateUtc="2025-05-28T07:46:00Z">
              <w:r w:rsidDel="004C4017">
                <w:rPr>
                  <w:rFonts w:ascii="Times New Roman" w:eastAsia="Times New Roman" w:hAnsi="Times New Roman" w:cs="Times New Roman"/>
                  <w:color w:val="000000"/>
                </w:rPr>
                <w:delText xml:space="preserve">should </w:delText>
              </w:r>
            </w:del>
            <w:r>
              <w:rPr>
                <w:rFonts w:ascii="Times New Roman" w:eastAsia="Times New Roman" w:hAnsi="Times New Roman" w:cs="Times New Roman"/>
                <w:color w:val="000000"/>
              </w:rPr>
              <w:t>receive</w:t>
            </w:r>
            <w:ins w:id="672" w:author="Martin Gerdin Wärnberg" w:date="2025-05-28T09:46:00Z" w16du:dateUtc="2025-05-28T07:46:00Z">
              <w:r w:rsidR="004C4017">
                <w:rPr>
                  <w:rFonts w:ascii="Times New Roman" w:eastAsia="Times New Roman" w:hAnsi="Times New Roman" w:cs="Times New Roman"/>
                  <w:color w:val="000000"/>
                </w:rPr>
                <w:t>s</w:t>
              </w:r>
            </w:ins>
            <w:r>
              <w:rPr>
                <w:rFonts w:ascii="Times New Roman" w:eastAsia="Times New Roman" w:hAnsi="Times New Roman" w:cs="Times New Roman"/>
                <w:color w:val="000000"/>
              </w:rPr>
              <w:t xml:space="preserve"> and review</w:t>
            </w:r>
            <w:ins w:id="673" w:author="Martin Gerdin Wärnberg" w:date="2025-05-28T09:47:00Z" w16du:dateUtc="2025-05-28T07:47:00Z">
              <w:r w:rsidR="004C4017">
                <w:rPr>
                  <w:rFonts w:ascii="Times New Roman" w:eastAsia="Times New Roman" w:hAnsi="Times New Roman" w:cs="Times New Roman"/>
                  <w:color w:val="000000"/>
                </w:rPr>
                <w:t>s</w:t>
              </w:r>
            </w:ins>
            <w:r>
              <w:rPr>
                <w:rFonts w:ascii="Times New Roman" w:eastAsia="Times New Roman" w:hAnsi="Times New Roman" w:cs="Times New Roman"/>
                <w:color w:val="000000"/>
              </w:rPr>
              <w:t xml:space="preserve"> information on the progress and accruing data of this trial and provide advice on the </w:t>
            </w:r>
            <w:del w:id="674" w:author="Martin Gerdin Wärnberg" w:date="2025-05-28T09:47:00Z" w16du:dateUtc="2025-05-28T07:47:00Z">
              <w:r w:rsidDel="004C4017">
                <w:rPr>
                  <w:rFonts w:ascii="Times New Roman" w:eastAsia="Times New Roman" w:hAnsi="Times New Roman" w:cs="Times New Roman"/>
                  <w:color w:val="000000"/>
                </w:rPr>
                <w:delText xml:space="preserve">conduct of the </w:delText>
              </w:r>
            </w:del>
            <w:r>
              <w:rPr>
                <w:rFonts w:ascii="Times New Roman" w:eastAsia="Times New Roman" w:hAnsi="Times New Roman" w:cs="Times New Roman"/>
                <w:color w:val="000000"/>
              </w:rPr>
              <w:t xml:space="preserve">trial to the Trial Management Group (TMG). The specific roles of the SDMC are detailed below: </w:t>
            </w:r>
          </w:p>
          <w:p w14:paraId="000001A9"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Expert supervision and monitoring</w:t>
            </w:r>
          </w:p>
          <w:p w14:paraId="000001AA"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Providing expert supervision of the trial.</w:t>
            </w:r>
          </w:p>
          <w:p w14:paraId="000001AB"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Monitoring recruitment figures, follow-up rates, and losses to follow-up.</w:t>
            </w:r>
          </w:p>
          <w:p w14:paraId="000001AC"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Monitoring compliance with the protocol by investigators.</w:t>
            </w:r>
          </w:p>
          <w:p w14:paraId="000001AD"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Assessing data quality, including completeness, and encouraging the collection of</w:t>
            </w:r>
          </w:p>
          <w:p w14:paraId="000001AE"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high-quality data.</w:t>
            </w:r>
          </w:p>
          <w:p w14:paraId="000001AF"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Overseeing the completion of CRFs and advising on TMG’s future strategies for</w:t>
            </w:r>
          </w:p>
          <w:p w14:paraId="000001B0"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satisfactory completion.</w:t>
            </w:r>
          </w:p>
          <w:p w14:paraId="000001B1"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Reviewing interim analyses including main outcomes and safety data.</w:t>
            </w:r>
          </w:p>
          <w:p w14:paraId="000001B2"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Assessing the impact and relevance of external evidence.</w:t>
            </w:r>
          </w:p>
          <w:p w14:paraId="000001B3" w14:textId="2EF9780B"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Monitoring </w:t>
            </w:r>
            <w:del w:id="675" w:author="Martin Gerdin Wärnberg" w:date="2025-05-28T09:47:00Z" w16du:dateUtc="2025-05-28T07:47:00Z">
              <w:r w:rsidDel="004C4017">
                <w:rPr>
                  <w:rFonts w:ascii="Times New Roman" w:eastAsia="Times New Roman" w:hAnsi="Times New Roman" w:cs="Times New Roman"/>
                  <w:color w:val="000000"/>
                </w:rPr>
                <w:delText xml:space="preserve">planned </w:delText>
              </w:r>
            </w:del>
            <w:r>
              <w:rPr>
                <w:rFonts w:ascii="Times New Roman" w:eastAsia="Times New Roman" w:hAnsi="Times New Roman" w:cs="Times New Roman"/>
                <w:color w:val="000000"/>
              </w:rPr>
              <w:t>sample size assumptions, preferably with regards to:</w:t>
            </w:r>
          </w:p>
          <w:p w14:paraId="000001B4"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a priori assumptions about the control arm outcome; and/or</w:t>
            </w:r>
          </w:p>
          <w:p w14:paraId="000001B5"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emerging differences in clinically relevant subgroups.</w:t>
            </w:r>
          </w:p>
          <w:p w14:paraId="000001B6"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Advising and approving changes</w:t>
            </w:r>
          </w:p>
          <w:p w14:paraId="000001B7"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Sanctioning any changes to the protocol proposed by the TMG (e.g., to design,</w:t>
            </w:r>
          </w:p>
          <w:p w14:paraId="000001B8"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inclusion criteria, trial endpoints, or sample size).</w:t>
            </w:r>
          </w:p>
          <w:p w14:paraId="000001B9"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Approving TMG’s proposals for new sub studies.</w:t>
            </w:r>
          </w:p>
          <w:p w14:paraId="000001BA"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Suggesting additional data analyses if necessary.</w:t>
            </w:r>
          </w:p>
          <w:p w14:paraId="000001BB"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Decision making on trial continuation</w:t>
            </w:r>
          </w:p>
          <w:p w14:paraId="000001BC"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Deciding whether to recommend that the trial continues to recruit participants or</w:t>
            </w:r>
          </w:p>
          <w:p w14:paraId="000001BD" w14:textId="67BD1458"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xml:space="preserve">whether recruitment should be terminated </w:t>
            </w:r>
            <w:del w:id="676" w:author="Martin Gerdin Wärnberg" w:date="2025-05-28T09:47:00Z" w16du:dateUtc="2025-05-28T07:47:00Z">
              <w:r w:rsidDel="004C4017">
                <w:rPr>
                  <w:rFonts w:ascii="Times New Roman" w:eastAsia="Times New Roman" w:hAnsi="Times New Roman" w:cs="Times New Roman"/>
                  <w:color w:val="000000"/>
                </w:rPr>
                <w:delText xml:space="preserve">either </w:delText>
              </w:r>
            </w:del>
            <w:r>
              <w:rPr>
                <w:rFonts w:ascii="Times New Roman" w:eastAsia="Times New Roman" w:hAnsi="Times New Roman" w:cs="Times New Roman"/>
                <w:color w:val="000000"/>
              </w:rPr>
              <w:t>for everyone or for some treatment</w:t>
            </w:r>
          </w:p>
          <w:p w14:paraId="000001BE"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groups and/or some participant subgroups.</w:t>
            </w:r>
          </w:p>
          <w:p w14:paraId="000001BF"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Deciding whether trial follow-up should be stopped earlier.</w:t>
            </w:r>
          </w:p>
          <w:p w14:paraId="000001C0" w14:textId="77777777" w:rsidR="00CE4CB3" w:rsidRDefault="00391F2E">
            <w:pPr>
              <w:spacing w:before="240" w:after="240"/>
              <w:rPr>
                <w:rFonts w:ascii="Times New Roman" w:eastAsia="Times New Roman" w:hAnsi="Times New Roman" w:cs="Times New Roman"/>
                <w:color w:val="000000"/>
              </w:rPr>
            </w:pPr>
            <w:r>
              <w:rPr>
                <w:rFonts w:ascii="Times New Roman" w:eastAsia="Times New Roman" w:hAnsi="Times New Roman" w:cs="Times New Roman"/>
                <w:b/>
                <w:color w:val="000000"/>
              </w:rPr>
              <w:t>Oversight of trial completion and findings</w:t>
            </w:r>
            <w:r>
              <w:rPr>
                <w:rFonts w:ascii="Times New Roman" w:eastAsia="Times New Roman" w:hAnsi="Times New Roman" w:cs="Times New Roman"/>
                <w:color w:val="000000"/>
              </w:rPr>
              <w:t xml:space="preserve"> </w:t>
            </w:r>
          </w:p>
          <w:p w14:paraId="000001C1"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Supervising the prompt disclosure of trial findings. </w:t>
            </w:r>
          </w:p>
          <w:p w14:paraId="000001C2"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Providing input on the policy for publication. </w:t>
            </w:r>
          </w:p>
          <w:p w14:paraId="000001C3"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Approving and giving feedback on the main trial manuscript. </w:t>
            </w:r>
          </w:p>
          <w:p w14:paraId="000001C4" w14:textId="77777777" w:rsidR="00CE4CB3" w:rsidRDefault="00391F2E">
            <w:pPr>
              <w:spacing w:before="240" w:after="240"/>
              <w:rPr>
                <w:rFonts w:ascii="Times New Roman" w:eastAsia="Times New Roman" w:hAnsi="Times New Roman" w:cs="Times New Roman"/>
                <w:color w:val="000000"/>
              </w:rPr>
            </w:pPr>
            <w:r>
              <w:rPr>
                <w:rFonts w:ascii="Times New Roman" w:eastAsia="Times New Roman" w:hAnsi="Times New Roman" w:cs="Times New Roman"/>
                <w:b/>
                <w:color w:val="000000"/>
              </w:rPr>
              <w:t>Confidentiality and appropriateness</w:t>
            </w:r>
            <w:r>
              <w:rPr>
                <w:rFonts w:ascii="Times New Roman" w:eastAsia="Times New Roman" w:hAnsi="Times New Roman" w:cs="Times New Roman"/>
                <w:color w:val="000000"/>
              </w:rPr>
              <w:t xml:space="preserve"> </w:t>
            </w:r>
          </w:p>
          <w:p w14:paraId="000001C5"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Maintaining confidentiality of all trial information that is not in the public domain. </w:t>
            </w:r>
          </w:p>
          <w:p w14:paraId="000001C6"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Monitoring the continuing appropriateness of patient information.</w:t>
            </w:r>
          </w:p>
          <w:p w14:paraId="000001C7" w14:textId="77777777" w:rsidR="00CE4CB3" w:rsidRDefault="00CE4CB3">
            <w:pPr>
              <w:rPr>
                <w:rFonts w:ascii="Times New Roman" w:eastAsia="Times New Roman" w:hAnsi="Times New Roman" w:cs="Times New Roman"/>
                <w:color w:val="000000"/>
              </w:rPr>
            </w:pPr>
          </w:p>
          <w:p w14:paraId="000001C8" w14:textId="77777777" w:rsidR="00CE4CB3" w:rsidRDefault="00CE4CB3">
            <w:pPr>
              <w:rPr>
                <w:rFonts w:ascii="Times New Roman" w:eastAsia="Times New Roman" w:hAnsi="Times New Roman" w:cs="Times New Roman"/>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C9" w14:textId="77777777" w:rsidR="00CE4CB3" w:rsidRDefault="00CE4CB3">
            <w:pPr>
              <w:rPr>
                <w:rFonts w:ascii="Times New Roman" w:eastAsia="Times New Roman" w:hAnsi="Times New Roman" w:cs="Times New Roman"/>
                <w:color w:val="000000"/>
              </w:rPr>
            </w:pPr>
          </w:p>
        </w:tc>
      </w:tr>
    </w:tbl>
    <w:p w14:paraId="000001CB" w14:textId="77777777" w:rsidR="00CE4CB3" w:rsidRDefault="00CE4CB3"/>
    <w:p w14:paraId="000001CC" w14:textId="77777777" w:rsidR="00CE4CB3" w:rsidRDefault="00391F2E">
      <w:pPr>
        <w:pStyle w:val="Heading1"/>
        <w:spacing w:line="259" w:lineRule="auto"/>
      </w:pPr>
      <w:r>
        <w:t>List of abbreviations</w:t>
      </w:r>
    </w:p>
    <w:p w14:paraId="000001CD" w14:textId="77777777" w:rsidR="00CE4CB3" w:rsidRDefault="00391F2E">
      <w:pPr>
        <w:rPr>
          <w:rFonts w:ascii="Times New Roman" w:eastAsia="Times New Roman" w:hAnsi="Times New Roman" w:cs="Times New Roman"/>
        </w:rPr>
      </w:pPr>
      <w:r>
        <w:rPr>
          <w:rFonts w:ascii="Times New Roman" w:eastAsia="Times New Roman" w:hAnsi="Times New Roman" w:cs="Times New Roman"/>
          <w:b/>
          <w:i/>
        </w:rPr>
        <w:t>ATLS:</w:t>
      </w:r>
      <w:r>
        <w:rPr>
          <w:rFonts w:ascii="Times New Roman" w:eastAsia="Times New Roman" w:hAnsi="Times New Roman" w:cs="Times New Roman"/>
        </w:rPr>
        <w:t xml:space="preserve"> Advance Trauma Life Support</w:t>
      </w:r>
    </w:p>
    <w:p w14:paraId="000001CE"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i/>
          <w:color w:val="000000"/>
        </w:rPr>
        <w:t>CRF:</w:t>
      </w:r>
      <w:r>
        <w:rPr>
          <w:rFonts w:ascii="Times New Roman" w:eastAsia="Times New Roman" w:hAnsi="Times New Roman" w:cs="Times New Roman"/>
          <w:color w:val="000000"/>
        </w:rPr>
        <w:t xml:space="preserve"> Case Record Form</w:t>
      </w:r>
    </w:p>
    <w:p w14:paraId="000001CF"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i/>
          <w:color w:val="000000"/>
        </w:rPr>
        <w:t xml:space="preserve">ISF: </w:t>
      </w:r>
      <w:r>
        <w:rPr>
          <w:rFonts w:ascii="Times New Roman" w:eastAsia="Times New Roman" w:hAnsi="Times New Roman" w:cs="Times New Roman"/>
          <w:color w:val="000000"/>
        </w:rPr>
        <w:t>Investigator Site File</w:t>
      </w:r>
    </w:p>
    <w:p w14:paraId="000001D0"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i/>
          <w:color w:val="000000"/>
        </w:rPr>
        <w:t>SAE:</w:t>
      </w:r>
      <w:r>
        <w:rPr>
          <w:rFonts w:ascii="Times New Roman" w:eastAsia="Times New Roman" w:hAnsi="Times New Roman" w:cs="Times New Roman"/>
          <w:color w:val="000000"/>
        </w:rPr>
        <w:t xml:space="preserve"> Serious adverse event</w:t>
      </w:r>
    </w:p>
    <w:p w14:paraId="000001D1" w14:textId="77777777" w:rsidR="00CE4CB3" w:rsidRDefault="00391F2E">
      <w:pPr>
        <w:rPr>
          <w:rFonts w:ascii="Times New Roman" w:eastAsia="Times New Roman" w:hAnsi="Times New Roman" w:cs="Times New Roman"/>
          <w:b/>
          <w:i/>
        </w:rPr>
      </w:pPr>
      <w:r>
        <w:rPr>
          <w:rFonts w:ascii="Times New Roman" w:eastAsia="Times New Roman" w:hAnsi="Times New Roman" w:cs="Times New Roman"/>
          <w:b/>
          <w:i/>
        </w:rPr>
        <w:t xml:space="preserve">TMF: </w:t>
      </w:r>
      <w:r>
        <w:rPr>
          <w:rFonts w:ascii="Times New Roman" w:eastAsia="Times New Roman" w:hAnsi="Times New Roman" w:cs="Times New Roman"/>
        </w:rPr>
        <w:t>Trial Master File</w:t>
      </w:r>
    </w:p>
    <w:p w14:paraId="000001D2" w14:textId="77777777" w:rsidR="00CE4CB3" w:rsidRDefault="00391F2E">
      <w:pPr>
        <w:rPr>
          <w:rFonts w:ascii="Times New Roman" w:eastAsia="Times New Roman" w:hAnsi="Times New Roman" w:cs="Times New Roman"/>
        </w:rPr>
      </w:pPr>
      <w:r>
        <w:rPr>
          <w:rFonts w:ascii="Times New Roman" w:eastAsia="Times New Roman" w:hAnsi="Times New Roman" w:cs="Times New Roman"/>
          <w:b/>
          <w:i/>
        </w:rPr>
        <w:t xml:space="preserve">TMG: </w:t>
      </w:r>
      <w:r>
        <w:rPr>
          <w:rFonts w:ascii="Times New Roman" w:eastAsia="Times New Roman" w:hAnsi="Times New Roman" w:cs="Times New Roman"/>
        </w:rPr>
        <w:t>Trial management group</w:t>
      </w:r>
    </w:p>
    <w:p w14:paraId="000001D3" w14:textId="77777777" w:rsidR="00CE4CB3" w:rsidRDefault="00391F2E">
      <w:pPr>
        <w:rPr>
          <w:rFonts w:ascii="Times New Roman" w:eastAsia="Times New Roman" w:hAnsi="Times New Roman" w:cs="Times New Roman"/>
        </w:rPr>
      </w:pPr>
      <w:r>
        <w:rPr>
          <w:rFonts w:ascii="Times New Roman" w:eastAsia="Times New Roman" w:hAnsi="Times New Roman" w:cs="Times New Roman"/>
          <w:b/>
          <w:i/>
        </w:rPr>
        <w:t xml:space="preserve">TT: </w:t>
      </w:r>
      <w:r>
        <w:rPr>
          <w:rFonts w:ascii="Times New Roman" w:eastAsia="Times New Roman" w:hAnsi="Times New Roman" w:cs="Times New Roman"/>
        </w:rPr>
        <w:t>Trial team</w:t>
      </w:r>
    </w:p>
    <w:p w14:paraId="000001D4" w14:textId="77777777" w:rsidR="00CE4CB3" w:rsidRDefault="00391F2E">
      <w:pPr>
        <w:rPr>
          <w:rFonts w:ascii="Times New Roman" w:eastAsia="Times New Roman" w:hAnsi="Times New Roman" w:cs="Times New Roman"/>
        </w:rPr>
      </w:pPr>
      <w:r>
        <w:rPr>
          <w:rFonts w:ascii="Times New Roman" w:eastAsia="Times New Roman" w:hAnsi="Times New Roman" w:cs="Times New Roman"/>
          <w:b/>
          <w:i/>
        </w:rPr>
        <w:t xml:space="preserve">SDMC: </w:t>
      </w:r>
      <w:r>
        <w:rPr>
          <w:rFonts w:ascii="Times New Roman" w:eastAsia="Times New Roman" w:hAnsi="Times New Roman" w:cs="Times New Roman"/>
        </w:rPr>
        <w:t>Trial Steering and Data Monitoring Committee</w:t>
      </w:r>
    </w:p>
    <w:p w14:paraId="000001D5" w14:textId="77777777" w:rsidR="00CE4CB3" w:rsidRDefault="00CE4CB3">
      <w:pPr>
        <w:rPr>
          <w:rFonts w:ascii="Times New Roman" w:eastAsia="Times New Roman" w:hAnsi="Times New Roman" w:cs="Times New Roman"/>
          <w:color w:val="000000"/>
        </w:rPr>
      </w:pPr>
    </w:p>
    <w:p w14:paraId="000001D6" w14:textId="77777777" w:rsidR="00CE4CB3" w:rsidRDefault="00391F2E" w:rsidP="00892A39">
      <w:pPr>
        <w:pStyle w:val="Heading2"/>
      </w:pPr>
      <w:r>
        <w:t>Acknowledgements</w:t>
      </w:r>
    </w:p>
    <w:p w14:paraId="000001D7" w14:textId="77777777" w:rsidR="00CE4CB3" w:rsidRDefault="00391F2E">
      <w:r>
        <w:rPr>
          <w:rFonts w:ascii="Times New Roman" w:eastAsia="Times New Roman" w:hAnsi="Times New Roman" w:cs="Times New Roman"/>
        </w:rPr>
        <w:t>Authors' contributions</w:t>
      </w:r>
    </w:p>
    <w:p w14:paraId="000001D8" w14:textId="77777777" w:rsidR="00CE4CB3" w:rsidRDefault="00CE4CB3">
      <w:pPr>
        <w:rPr>
          <w:rFonts w:ascii="Times New Roman" w:eastAsia="Times New Roman" w:hAnsi="Times New Roman" w:cs="Times New Roman"/>
        </w:rPr>
      </w:pPr>
    </w:p>
    <w:p w14:paraId="000001D9" w14:textId="77777777" w:rsidR="00CE4CB3" w:rsidRDefault="00391F2E" w:rsidP="00892A39">
      <w:pPr>
        <w:pStyle w:val="Heading2"/>
      </w:pPr>
      <w:r>
        <w:t>Authors' information (optional)</w:t>
      </w:r>
    </w:p>
    <w:p w14:paraId="000001DA" w14:textId="77777777" w:rsidR="00CE4CB3" w:rsidRDefault="00CE4CB3"/>
    <w:p w14:paraId="000001DB" w14:textId="77777777" w:rsidR="00CE4CB3" w:rsidRDefault="00391F2E" w:rsidP="00892A39">
      <w:pPr>
        <w:pStyle w:val="Heading2"/>
      </w:pPr>
      <w:r>
        <w:t>Funding {4}</w:t>
      </w:r>
    </w:p>
    <w:p w14:paraId="000001DC" w14:textId="6C352F7A" w:rsidR="00CE4CB3" w:rsidRDefault="00391F2E">
      <w:r>
        <w:rPr>
          <w:rFonts w:ascii="Times New Roman" w:eastAsia="Times New Roman" w:hAnsi="Times New Roman" w:cs="Times New Roman"/>
        </w:rPr>
        <w:t xml:space="preserve">The study is funded by </w:t>
      </w:r>
      <w:ins w:id="677" w:author="Martin Gerdin Wärnberg" w:date="2025-05-28T09:48:00Z" w16du:dateUtc="2025-05-28T07:48:00Z">
        <w:r w:rsidR="004C4017">
          <w:rPr>
            <w:rFonts w:ascii="Times New Roman" w:eastAsia="Times New Roman" w:hAnsi="Times New Roman" w:cs="Times New Roman"/>
          </w:rPr>
          <w:t xml:space="preserve">the </w:t>
        </w:r>
      </w:ins>
      <w:r>
        <w:rPr>
          <w:rFonts w:ascii="Times New Roman" w:eastAsia="Times New Roman" w:hAnsi="Times New Roman" w:cs="Times New Roman"/>
        </w:rPr>
        <w:t xml:space="preserve">Swedish Research Council (reg. no. 2023-03128) and Laerdal Foundation (reg. no. 2023-0297). However, the funding for this study is partial, and additional funding will be secured during the course of </w:t>
      </w:r>
      <w:ins w:id="678" w:author="Martin Gerdin Wärnberg" w:date="2025-05-28T09:48:00Z" w16du:dateUtc="2025-05-28T07:48:00Z">
        <w:r w:rsidR="004C4017">
          <w:rPr>
            <w:rFonts w:ascii="Times New Roman" w:eastAsia="Times New Roman" w:hAnsi="Times New Roman" w:cs="Times New Roman"/>
          </w:rPr>
          <w:t xml:space="preserve">the </w:t>
        </w:r>
      </w:ins>
      <w:r>
        <w:rPr>
          <w:rFonts w:ascii="Times New Roman" w:eastAsia="Times New Roman" w:hAnsi="Times New Roman" w:cs="Times New Roman"/>
        </w:rPr>
        <w:t xml:space="preserve">study. </w:t>
      </w:r>
      <w:del w:id="679" w:author="Martin Gerdin Wärnberg" w:date="2025-05-28T09:48:00Z" w16du:dateUtc="2025-05-28T07:48:00Z">
        <w:r w:rsidDel="004C4017">
          <w:rPr>
            <w:rFonts w:ascii="Times New Roman" w:eastAsia="Times New Roman" w:hAnsi="Times New Roman" w:cs="Times New Roman"/>
          </w:rPr>
          <w:delText>In case the</w:delText>
        </w:r>
      </w:del>
      <w:ins w:id="680" w:author="Martin Gerdin Wärnberg" w:date="2025-05-28T09:48:00Z" w16du:dateUtc="2025-05-28T07:48:00Z">
        <w:r w:rsidR="004C4017">
          <w:rPr>
            <w:rFonts w:ascii="Times New Roman" w:eastAsia="Times New Roman" w:hAnsi="Times New Roman" w:cs="Times New Roman"/>
          </w:rPr>
          <w:t>If</w:t>
        </w:r>
      </w:ins>
      <w:r>
        <w:rPr>
          <w:rFonts w:ascii="Times New Roman" w:eastAsia="Times New Roman" w:hAnsi="Times New Roman" w:cs="Times New Roman"/>
        </w:rPr>
        <w:t xml:space="preserve"> funding is not secured, the study will be stopped, which will likely </w:t>
      </w:r>
      <w:del w:id="681" w:author="Martin Gerdin Wärnberg" w:date="2025-05-28T09:48:00Z" w16du:dateUtc="2025-05-28T07:48:00Z">
        <w:r w:rsidDel="004C4017">
          <w:rPr>
            <w:rFonts w:ascii="Times New Roman" w:eastAsia="Times New Roman" w:hAnsi="Times New Roman" w:cs="Times New Roman"/>
          </w:rPr>
          <w:delText xml:space="preserve">to </w:delText>
        </w:r>
      </w:del>
      <w:r>
        <w:rPr>
          <w:rFonts w:ascii="Times New Roman" w:eastAsia="Times New Roman" w:hAnsi="Times New Roman" w:cs="Times New Roman"/>
        </w:rPr>
        <w:t xml:space="preserve">result in an underpowered study. </w:t>
      </w:r>
      <w:ins w:id="682" w:author="Martin Gerdin Wärnberg" w:date="2025-05-28T09:48:00Z" w16du:dateUtc="2025-05-28T07:48:00Z">
        <w:r w:rsidR="004C4017">
          <w:rPr>
            <w:rFonts w:ascii="Times New Roman" w:eastAsia="Times New Roman" w:hAnsi="Times New Roman" w:cs="Times New Roman"/>
          </w:rPr>
          <w:t xml:space="preserve">However, </w:t>
        </w:r>
      </w:ins>
      <w:del w:id="683" w:author="Martin Gerdin Wärnberg" w:date="2025-05-28T09:48:00Z" w16du:dateUtc="2025-05-28T07:48:00Z">
        <w:r w:rsidDel="004C4017">
          <w:rPr>
            <w:rFonts w:ascii="Times New Roman" w:eastAsia="Times New Roman" w:hAnsi="Times New Roman" w:cs="Times New Roman"/>
          </w:rPr>
          <w:delText xml:space="preserve">But as </w:delText>
        </w:r>
      </w:del>
      <w:r>
        <w:rPr>
          <w:rFonts w:ascii="Times New Roman" w:eastAsia="Times New Roman" w:hAnsi="Times New Roman" w:cs="Times New Roman"/>
        </w:rPr>
        <w:t xml:space="preserve">the intervention in this case is </w:t>
      </w:r>
      <w:ins w:id="684" w:author="Martin Gerdin Wärnberg" w:date="2025-05-28T09:48:00Z" w16du:dateUtc="2025-05-28T07:48:00Z">
        <w:r w:rsidR="004C4017">
          <w:rPr>
            <w:rFonts w:ascii="Times New Roman" w:eastAsia="Times New Roman" w:hAnsi="Times New Roman" w:cs="Times New Roman"/>
          </w:rPr>
          <w:t xml:space="preserve">the </w:t>
        </w:r>
      </w:ins>
      <w:r>
        <w:rPr>
          <w:rFonts w:ascii="Times New Roman" w:eastAsia="Times New Roman" w:hAnsi="Times New Roman" w:cs="Times New Roman"/>
        </w:rPr>
        <w:t xml:space="preserve">standard of care in many countries and data collection is considered </w:t>
      </w:r>
      <w:del w:id="685" w:author="Martin Gerdin Wärnberg" w:date="2025-05-28T09:49:00Z" w16du:dateUtc="2025-05-28T07:49:00Z">
        <w:r w:rsidDel="004C4017">
          <w:rPr>
            <w:rFonts w:ascii="Times New Roman" w:eastAsia="Times New Roman" w:hAnsi="Times New Roman" w:cs="Times New Roman"/>
          </w:rPr>
          <w:delText xml:space="preserve">with </w:delText>
        </w:r>
      </w:del>
      <w:ins w:id="686" w:author="Martin Gerdin Wärnberg" w:date="2025-05-28T09:49:00Z" w16du:dateUtc="2025-05-28T07:49:00Z">
        <w:r w:rsidR="004C4017">
          <w:rPr>
            <w:rFonts w:ascii="Times New Roman" w:eastAsia="Times New Roman" w:hAnsi="Times New Roman" w:cs="Times New Roman"/>
          </w:rPr>
          <w:t>to carry</w:t>
        </w:r>
        <w:r w:rsidR="004C4017">
          <w:rPr>
            <w:rFonts w:ascii="Times New Roman" w:eastAsia="Times New Roman" w:hAnsi="Times New Roman" w:cs="Times New Roman"/>
          </w:rPr>
          <w:t xml:space="preserve"> </w:t>
        </w:r>
      </w:ins>
      <w:r>
        <w:rPr>
          <w:rFonts w:ascii="Times New Roman" w:eastAsia="Times New Roman" w:hAnsi="Times New Roman" w:cs="Times New Roman"/>
        </w:rPr>
        <w:t xml:space="preserve">minimal risk. </w:t>
      </w:r>
      <w:del w:id="687" w:author="Martin Gerdin Wärnberg" w:date="2025-05-28T09:49:00Z" w16du:dateUtc="2025-05-28T07:49:00Z">
        <w:r w:rsidDel="004C4017">
          <w:rPr>
            <w:rFonts w:ascii="Times New Roman" w:eastAsia="Times New Roman" w:hAnsi="Times New Roman" w:cs="Times New Roman"/>
          </w:rPr>
          <w:delText>Therefore</w:delText>
        </w:r>
      </w:del>
      <w:ins w:id="688" w:author="Martin Gerdin Wärnberg" w:date="2025-05-28T09:49:00Z" w16du:dateUtc="2025-05-28T07:49:00Z">
        <w:r w:rsidR="004C4017">
          <w:rPr>
            <w:rFonts w:ascii="Times New Roman" w:eastAsia="Times New Roman" w:hAnsi="Times New Roman" w:cs="Times New Roman"/>
          </w:rPr>
          <w:t>The</w:t>
        </w:r>
      </w:ins>
      <w:del w:id="689" w:author="Martin Gerdin Wärnberg" w:date="2025-05-28T09:49:00Z" w16du:dateUtc="2025-05-28T07:49:00Z">
        <w:r w:rsidDel="004C4017">
          <w:rPr>
            <w:rFonts w:ascii="Times New Roman" w:eastAsia="Times New Roman" w:hAnsi="Times New Roman" w:cs="Times New Roman"/>
          </w:rPr>
          <w:delText>,</w:delText>
        </w:r>
      </w:del>
      <w:r>
        <w:rPr>
          <w:rFonts w:ascii="Times New Roman" w:eastAsia="Times New Roman" w:hAnsi="Times New Roman" w:cs="Times New Roman"/>
        </w:rPr>
        <w:t xml:space="preserve"> risk of harm </w:t>
      </w:r>
      <w:del w:id="690" w:author="Martin Gerdin Wärnberg" w:date="2025-05-28T09:49:00Z" w16du:dateUtc="2025-05-28T07:49:00Z">
        <w:r w:rsidDel="004C4017">
          <w:rPr>
            <w:rFonts w:ascii="Times New Roman" w:eastAsia="Times New Roman" w:hAnsi="Times New Roman" w:cs="Times New Roman"/>
          </w:rPr>
          <w:delText xml:space="preserve">among </w:delText>
        </w:r>
      </w:del>
      <w:ins w:id="691" w:author="Martin Gerdin Wärnberg" w:date="2025-05-28T09:49:00Z" w16du:dateUtc="2025-05-28T07:49:00Z">
        <w:r w:rsidR="004C4017">
          <w:rPr>
            <w:rFonts w:ascii="Times New Roman" w:eastAsia="Times New Roman" w:hAnsi="Times New Roman" w:cs="Times New Roman"/>
          </w:rPr>
          <w:t>to</w:t>
        </w:r>
        <w:r w:rsidR="004C4017">
          <w:rPr>
            <w:rFonts w:ascii="Times New Roman" w:eastAsia="Times New Roman" w:hAnsi="Times New Roman" w:cs="Times New Roman"/>
          </w:rPr>
          <w:t xml:space="preserve"> </w:t>
        </w:r>
      </w:ins>
      <w:r>
        <w:rPr>
          <w:rFonts w:ascii="Times New Roman" w:eastAsia="Times New Roman" w:hAnsi="Times New Roman" w:cs="Times New Roman"/>
        </w:rPr>
        <w:t xml:space="preserve">participants is minimal and there is potentially </w:t>
      </w:r>
      <w:ins w:id="692" w:author="Martin Gerdin Wärnberg" w:date="2025-05-28T09:49:00Z" w16du:dateUtc="2025-05-28T07:49:00Z">
        <w:r w:rsidR="004C4017">
          <w:rPr>
            <w:rFonts w:ascii="Times New Roman" w:eastAsia="Times New Roman" w:hAnsi="Times New Roman" w:cs="Times New Roman"/>
          </w:rPr>
          <w:t xml:space="preserve">a </w:t>
        </w:r>
      </w:ins>
      <w:r>
        <w:rPr>
          <w:rFonts w:ascii="Times New Roman" w:eastAsia="Times New Roman" w:hAnsi="Times New Roman" w:cs="Times New Roman"/>
        </w:rPr>
        <w:t xml:space="preserve">direct benefit to </w:t>
      </w:r>
      <w:r>
        <w:rPr>
          <w:rFonts w:ascii="Times New Roman" w:eastAsia="Times New Roman" w:hAnsi="Times New Roman" w:cs="Times New Roman"/>
        </w:rPr>
        <w:lastRenderedPageBreak/>
        <w:t xml:space="preserve">the participants who receive the intervention. Therefore, </w:t>
      </w:r>
      <w:ins w:id="693" w:author="Martin Gerdin Wärnberg" w:date="2025-05-28T09:49:00Z" w16du:dateUtc="2025-05-28T07:49:00Z">
        <w:r w:rsidR="004C4017">
          <w:rPr>
            <w:rFonts w:ascii="Times New Roman" w:eastAsia="Times New Roman" w:hAnsi="Times New Roman" w:cs="Times New Roman"/>
          </w:rPr>
          <w:t xml:space="preserve">the </w:t>
        </w:r>
      </w:ins>
      <w:r>
        <w:rPr>
          <w:rFonts w:ascii="Times New Roman" w:eastAsia="Times New Roman" w:hAnsi="Times New Roman" w:cs="Times New Roman"/>
        </w:rPr>
        <w:t>benefit-risk ratio is considered favourable, even if the study is underpowered.</w:t>
      </w:r>
    </w:p>
    <w:p w14:paraId="000001DD" w14:textId="77777777" w:rsidR="00CE4CB3" w:rsidRDefault="00CE4CB3">
      <w:pPr>
        <w:rPr>
          <w:rFonts w:ascii="Times New Roman" w:eastAsia="Times New Roman" w:hAnsi="Times New Roman" w:cs="Times New Roman"/>
          <w:color w:val="000000"/>
        </w:rPr>
      </w:pPr>
    </w:p>
    <w:p w14:paraId="000001DF" w14:textId="0E1F116B" w:rsidR="00CE4CB3" w:rsidRDefault="00391F2E" w:rsidP="001B1D96">
      <w:pPr>
        <w:pStyle w:val="Heading2"/>
      </w:pPr>
      <w:r>
        <w:t>Availability of data and materials {29}</w:t>
      </w:r>
    </w:p>
    <w:p w14:paraId="000001E0" w14:textId="77777777" w:rsidR="00CE4CB3" w:rsidRDefault="00391F2E">
      <w:pPr>
        <w:pStyle w:val="Heading1"/>
      </w:pPr>
      <w:r>
        <w:t>Declarations</w:t>
      </w:r>
    </w:p>
    <w:p w14:paraId="000001E1" w14:textId="77777777" w:rsidR="00CE4CB3" w:rsidRDefault="00391F2E" w:rsidP="00892A39">
      <w:pPr>
        <w:pStyle w:val="Heading2"/>
      </w:pPr>
      <w:r>
        <w:t>Ethics approval and consent to participate {24}</w:t>
      </w:r>
    </w:p>
    <w:p w14:paraId="000001E2" w14:textId="685D5FDE" w:rsidR="00CE4CB3" w:rsidRDefault="00391F2E">
      <w:r>
        <w:rPr>
          <w:rFonts w:ascii="Times New Roman" w:eastAsia="Times New Roman" w:hAnsi="Times New Roman" w:cs="Times New Roman"/>
        </w:rPr>
        <w:t xml:space="preserve">Ethics approval has been </w:t>
      </w:r>
      <w:del w:id="694" w:author="Martin Gerdin Wärnberg" w:date="2025-05-28T09:49:00Z" w16du:dateUtc="2025-05-28T07:49:00Z">
        <w:r w:rsidDel="004C4017">
          <w:rPr>
            <w:rFonts w:ascii="Times New Roman" w:eastAsia="Times New Roman" w:hAnsi="Times New Roman" w:cs="Times New Roman"/>
          </w:rPr>
          <w:delText xml:space="preserve">taken </w:delText>
        </w:r>
      </w:del>
      <w:ins w:id="695" w:author="Martin Gerdin Wärnberg" w:date="2025-05-28T09:49:00Z" w16du:dateUtc="2025-05-28T07:49:00Z">
        <w:r w:rsidR="004C4017">
          <w:rPr>
            <w:rFonts w:ascii="Times New Roman" w:eastAsia="Times New Roman" w:hAnsi="Times New Roman" w:cs="Times New Roman"/>
          </w:rPr>
          <w:t>obtained</w:t>
        </w:r>
        <w:r w:rsidR="004C4017">
          <w:rPr>
            <w:rFonts w:ascii="Times New Roman" w:eastAsia="Times New Roman" w:hAnsi="Times New Roman" w:cs="Times New Roman"/>
          </w:rPr>
          <w:t xml:space="preserve"> </w:t>
        </w:r>
      </w:ins>
      <w:r>
        <w:rPr>
          <w:rFonts w:ascii="Times New Roman" w:eastAsia="Times New Roman" w:hAnsi="Times New Roman" w:cs="Times New Roman"/>
        </w:rPr>
        <w:t xml:space="preserve">from The George Institute Ethics </w:t>
      </w:r>
      <w:ins w:id="696" w:author="Martin Gerdin Wärnberg" w:date="2025-05-28T09:49:00Z" w16du:dateUtc="2025-05-28T07:49:00Z">
        <w:r w:rsidR="004C4017">
          <w:rPr>
            <w:rFonts w:ascii="Times New Roman" w:eastAsia="Times New Roman" w:hAnsi="Times New Roman" w:cs="Times New Roman"/>
          </w:rPr>
          <w:t>C</w:t>
        </w:r>
      </w:ins>
      <w:del w:id="697" w:author="Martin Gerdin Wärnberg" w:date="2025-05-28T09:49:00Z" w16du:dateUtc="2025-05-28T07:49:00Z">
        <w:r w:rsidDel="004C4017">
          <w:rPr>
            <w:rFonts w:ascii="Times New Roman" w:eastAsia="Times New Roman" w:hAnsi="Times New Roman" w:cs="Times New Roman"/>
          </w:rPr>
          <w:delText>c</w:delText>
        </w:r>
      </w:del>
      <w:r>
        <w:rPr>
          <w:rFonts w:ascii="Times New Roman" w:eastAsia="Times New Roman" w:hAnsi="Times New Roman" w:cs="Times New Roman"/>
        </w:rPr>
        <w:t>ommittee (ECR/272/</w:t>
      </w:r>
      <w:proofErr w:type="spellStart"/>
      <w:r>
        <w:rPr>
          <w:rFonts w:ascii="Times New Roman" w:eastAsia="Times New Roman" w:hAnsi="Times New Roman" w:cs="Times New Roman"/>
        </w:rPr>
        <w:t>Indt</w:t>
      </w:r>
      <w:proofErr w:type="spellEnd"/>
      <w:r>
        <w:rPr>
          <w:rFonts w:ascii="Times New Roman" w:eastAsia="Times New Roman" w:hAnsi="Times New Roman" w:cs="Times New Roman"/>
        </w:rPr>
        <w:t>/DL/2017)</w:t>
      </w:r>
      <w:ins w:id="698" w:author="Martin Gerdin Wärnberg" w:date="2025-05-28T09:50:00Z" w16du:dateUtc="2025-05-28T07:50:00Z">
        <w:r w:rsidR="004C4017">
          <w:rPr>
            <w:rFonts w:ascii="Times New Roman" w:eastAsia="Times New Roman" w:hAnsi="Times New Roman" w:cs="Times New Roman"/>
          </w:rPr>
          <w:t xml:space="preserve">, all hospitals in the first batch, and the Swedish Ethical Review Authority </w:t>
        </w:r>
      </w:ins>
      <w:ins w:id="699" w:author="Martin Gerdin Wärnberg" w:date="2025-05-28T09:51:00Z" w16du:dateUtc="2025-05-28T07:51:00Z">
        <w:r w:rsidR="004C4017">
          <w:rPr>
            <w:rFonts w:ascii="Times New Roman" w:eastAsia="Times New Roman" w:hAnsi="Times New Roman" w:cs="Times New Roman"/>
          </w:rPr>
          <w:t>(</w:t>
        </w:r>
      </w:ins>
      <w:ins w:id="700" w:author="Martin Gerdin Wärnberg" w:date="2025-05-28T09:51:00Z">
        <w:r w:rsidR="004C4017" w:rsidRPr="004C4017">
          <w:rPr>
            <w:rFonts w:ascii="Times New Roman" w:eastAsia="Times New Roman" w:hAnsi="Times New Roman" w:cs="Times New Roman"/>
          </w:rPr>
          <w:t>2024-07547-01</w:t>
        </w:r>
      </w:ins>
      <w:ins w:id="701" w:author="Martin Gerdin Wärnberg" w:date="2025-05-28T09:51:00Z" w16du:dateUtc="2025-05-28T07:51:00Z">
        <w:r w:rsidR="004C4017">
          <w:rPr>
            <w:rFonts w:ascii="Times New Roman" w:eastAsia="Times New Roman" w:hAnsi="Times New Roman" w:cs="Times New Roman"/>
          </w:rPr>
          <w:t>)</w:t>
        </w:r>
      </w:ins>
      <w:del w:id="702" w:author="Martin Gerdin Wärnberg" w:date="2025-05-28T09:50:00Z" w16du:dateUtc="2025-05-28T07:50:00Z">
        <w:r w:rsidDel="004C4017">
          <w:rPr>
            <w:rFonts w:ascii="Times New Roman" w:eastAsia="Times New Roman" w:hAnsi="Times New Roman" w:cs="Times New Roman"/>
          </w:rPr>
          <w:delText>.</w:delText>
        </w:r>
      </w:del>
      <w:r>
        <w:rPr>
          <w:rFonts w:ascii="Times New Roman" w:eastAsia="Times New Roman" w:hAnsi="Times New Roman" w:cs="Times New Roman"/>
        </w:rPr>
        <w:t xml:space="preserve"> </w:t>
      </w:r>
    </w:p>
    <w:p w14:paraId="000001E3" w14:textId="77777777" w:rsidR="00CE4CB3" w:rsidRDefault="00CE4CB3" w:rsidP="00AB5AAB">
      <w:pPr>
        <w:pStyle w:val="Heading2"/>
        <w:numPr>
          <w:ilvl w:val="0"/>
          <w:numId w:val="0"/>
        </w:numPr>
        <w:ind w:left="576"/>
      </w:pPr>
    </w:p>
    <w:p w14:paraId="000001E4" w14:textId="77777777" w:rsidR="00CE4CB3" w:rsidRDefault="00391F2E" w:rsidP="00892A39">
      <w:pPr>
        <w:pStyle w:val="Heading2"/>
      </w:pPr>
      <w:r>
        <w:t>Consent for publication {32}</w:t>
      </w:r>
    </w:p>
    <w:p w14:paraId="000001E5"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This manuscript does not contain individual personal data from patients.</w:t>
      </w:r>
    </w:p>
    <w:p w14:paraId="000001E6" w14:textId="77777777" w:rsidR="00CE4CB3" w:rsidRDefault="00CE4CB3" w:rsidP="00AB5AAB">
      <w:pPr>
        <w:pStyle w:val="Heading2"/>
        <w:numPr>
          <w:ilvl w:val="0"/>
          <w:numId w:val="0"/>
        </w:numPr>
        <w:ind w:left="576"/>
      </w:pPr>
    </w:p>
    <w:p w14:paraId="000001E7" w14:textId="77777777" w:rsidR="00CE4CB3" w:rsidRDefault="00391F2E" w:rsidP="00892A39">
      <w:pPr>
        <w:pStyle w:val="Heading2"/>
      </w:pPr>
      <w:r>
        <w:t>Competing interests {28}</w:t>
      </w:r>
    </w:p>
    <w:p w14:paraId="000001EA" w14:textId="4BDF33F1" w:rsidR="00CE4CB3" w:rsidRDefault="00AB5AAB">
      <w:pPr>
        <w:rPr>
          <w:rFonts w:ascii="Times New Roman" w:eastAsia="Times New Roman" w:hAnsi="Times New Roman" w:cs="Times New Roman"/>
          <w:color w:val="000000"/>
        </w:rPr>
      </w:pPr>
      <w:r>
        <w:rPr>
          <w:rFonts w:ascii="Times New Roman" w:hAnsi="Times New Roman" w:cs="Times New Roman"/>
        </w:rPr>
        <w:t>Several of the contributors are active instructors of ATLS</w:t>
      </w:r>
      <w:r>
        <w:rPr>
          <w:rFonts w:ascii="Times New Roman" w:eastAsia="Times New Roman" w:hAnsi="Times New Roman" w:cs="Times New Roman"/>
          <w:color w:val="000000"/>
        </w:rPr>
        <w:t>® and/or other trauma life support training programmes.</w:t>
      </w:r>
    </w:p>
    <w:p w14:paraId="0E86033D" w14:textId="77777777" w:rsidR="00AB5AAB" w:rsidRDefault="00AB5AAB"/>
    <w:p w14:paraId="0000022B" w14:textId="57409645" w:rsidR="00CE4CB3" w:rsidRDefault="00391F2E" w:rsidP="001B1D96">
      <w:pPr>
        <w:pStyle w:val="Heading1"/>
      </w:pPr>
      <w:r>
        <w:t>References</w:t>
      </w:r>
      <w:bookmarkStart w:id="703" w:name="_heading=h.gjdgxs" w:colFirst="0" w:colLast="0"/>
      <w:bookmarkEnd w:id="703"/>
    </w:p>
    <w:p w14:paraId="32C02FF7" w14:textId="77777777" w:rsidR="00E2083B" w:rsidRPr="00E2083B" w:rsidRDefault="001B1D96" w:rsidP="00E2083B">
      <w:pPr>
        <w:pStyle w:val="Bibliography"/>
        <w:rPr>
          <w:lang w:val="en-GB"/>
        </w:rPr>
      </w:pPr>
      <w:r>
        <w:fldChar w:fldCharType="begin"/>
      </w:r>
      <w:r w:rsidR="00E2083B">
        <w:instrText xml:space="preserve"> ADDIN ZOTERO_BIBL {"uncited":[],"omitted":[],"custom":[]} CSL_BIBLIOGRAPHY </w:instrText>
      </w:r>
      <w:r>
        <w:fldChar w:fldCharType="separate"/>
      </w:r>
      <w:r w:rsidR="00E2083B" w:rsidRPr="00E2083B">
        <w:rPr>
          <w:lang w:val="en-GB"/>
        </w:rPr>
        <w:t>1.</w:t>
      </w:r>
      <w:r w:rsidR="00E2083B" w:rsidRPr="00E2083B">
        <w:rPr>
          <w:lang w:val="en-GB"/>
        </w:rPr>
        <w:tab/>
        <w:t xml:space="preserve">GBD 2021 Collaborators. Injuries - Level 1 cause. Lancet. 2024 May 18;403(10440):1951–2262. </w:t>
      </w:r>
    </w:p>
    <w:p w14:paraId="11FCD3CD" w14:textId="77777777" w:rsidR="00E2083B" w:rsidRPr="00E2083B" w:rsidRDefault="00E2083B" w:rsidP="00E2083B">
      <w:pPr>
        <w:pStyle w:val="Bibliography"/>
        <w:rPr>
          <w:lang w:val="en-GB"/>
        </w:rPr>
      </w:pPr>
      <w:r w:rsidRPr="00E2083B">
        <w:rPr>
          <w:lang w:val="en-GB"/>
        </w:rPr>
        <w:t>2.</w:t>
      </w:r>
      <w:r w:rsidRPr="00E2083B">
        <w:rPr>
          <w:lang w:val="en-GB"/>
        </w:rPr>
        <w:tab/>
        <w:t xml:space="preserve">GBD 2019 Diseases and Injuries Collaborators. Global burden of 369 diseases and injuries in 204 countries and territories, 1990–2019: a systematic analysis for the Global Burden of Disease Study 2019. The Lancet. 2020 Oct;396(10258):1204–22. </w:t>
      </w:r>
    </w:p>
    <w:p w14:paraId="2B561460" w14:textId="77777777" w:rsidR="00E2083B" w:rsidRPr="00E2083B" w:rsidRDefault="00E2083B" w:rsidP="00E2083B">
      <w:pPr>
        <w:pStyle w:val="Bibliography"/>
        <w:rPr>
          <w:lang w:val="en-GB"/>
        </w:rPr>
      </w:pPr>
      <w:r w:rsidRPr="00E2083B">
        <w:rPr>
          <w:lang w:val="en-GB"/>
        </w:rPr>
        <w:t>3.</w:t>
      </w:r>
      <w:r w:rsidRPr="00E2083B">
        <w:rPr>
          <w:lang w:val="en-GB"/>
        </w:rPr>
        <w:tab/>
        <w:t xml:space="preserve">Rauf R, von Matthey F, </w:t>
      </w:r>
      <w:proofErr w:type="spellStart"/>
      <w:r w:rsidRPr="00E2083B">
        <w:rPr>
          <w:lang w:val="en-GB"/>
        </w:rPr>
        <w:t>Croenlein</w:t>
      </w:r>
      <w:proofErr w:type="spellEnd"/>
      <w:r w:rsidRPr="00E2083B">
        <w:rPr>
          <w:lang w:val="en-GB"/>
        </w:rPr>
        <w:t xml:space="preserve"> M, Zyskowski M, van </w:t>
      </w:r>
      <w:proofErr w:type="spellStart"/>
      <w:r w:rsidRPr="00E2083B">
        <w:rPr>
          <w:lang w:val="en-GB"/>
        </w:rPr>
        <w:t>Griensven</w:t>
      </w:r>
      <w:proofErr w:type="spellEnd"/>
      <w:r w:rsidRPr="00E2083B">
        <w:rPr>
          <w:lang w:val="en-GB"/>
        </w:rPr>
        <w:t xml:space="preserve"> M, </w:t>
      </w:r>
      <w:proofErr w:type="spellStart"/>
      <w:r w:rsidRPr="00E2083B">
        <w:rPr>
          <w:lang w:val="en-GB"/>
        </w:rPr>
        <w:t>Biberthaler</w:t>
      </w:r>
      <w:proofErr w:type="spellEnd"/>
      <w:r w:rsidRPr="00E2083B">
        <w:rPr>
          <w:lang w:val="en-GB"/>
        </w:rPr>
        <w:t xml:space="preserve"> P, et al. Changes in the temporal distribution of in-hospital mortality in severely injured patients—An analysis of the </w:t>
      </w:r>
      <w:proofErr w:type="spellStart"/>
      <w:r w:rsidRPr="00E2083B">
        <w:rPr>
          <w:lang w:val="en-GB"/>
        </w:rPr>
        <w:t>TraumaRegister</w:t>
      </w:r>
      <w:proofErr w:type="spellEnd"/>
      <w:r w:rsidRPr="00E2083B">
        <w:rPr>
          <w:lang w:val="en-GB"/>
        </w:rPr>
        <w:t xml:space="preserve"> DGU. Patman S, editor. PLOS ONE. 2019 Feb;14(2</w:t>
      </w:r>
      <w:proofErr w:type="gramStart"/>
      <w:r w:rsidRPr="00E2083B">
        <w:rPr>
          <w:lang w:val="en-GB"/>
        </w:rPr>
        <w:t>):e</w:t>
      </w:r>
      <w:proofErr w:type="gramEnd"/>
      <w:r w:rsidRPr="00E2083B">
        <w:rPr>
          <w:lang w:val="en-GB"/>
        </w:rPr>
        <w:t xml:space="preserve">0212095. </w:t>
      </w:r>
    </w:p>
    <w:p w14:paraId="2058637F" w14:textId="77777777" w:rsidR="00E2083B" w:rsidRPr="00E2083B" w:rsidRDefault="00E2083B" w:rsidP="00E2083B">
      <w:pPr>
        <w:pStyle w:val="Bibliography"/>
        <w:rPr>
          <w:lang w:val="en-GB"/>
        </w:rPr>
      </w:pPr>
      <w:r w:rsidRPr="00E2083B">
        <w:rPr>
          <w:lang w:val="en-GB"/>
        </w:rPr>
        <w:t>4.</w:t>
      </w:r>
      <w:r w:rsidRPr="00E2083B">
        <w:rPr>
          <w:lang w:val="en-GB"/>
        </w:rPr>
        <w:tab/>
        <w:t xml:space="preserve">Roy N, </w:t>
      </w:r>
      <w:proofErr w:type="spellStart"/>
      <w:r w:rsidRPr="00E2083B">
        <w:rPr>
          <w:lang w:val="en-GB"/>
        </w:rPr>
        <w:t>Kizhakke</w:t>
      </w:r>
      <w:proofErr w:type="spellEnd"/>
      <w:r w:rsidRPr="00E2083B">
        <w:rPr>
          <w:lang w:val="en-GB"/>
        </w:rPr>
        <w:t xml:space="preserve"> </w:t>
      </w:r>
      <w:proofErr w:type="spellStart"/>
      <w:r w:rsidRPr="00E2083B">
        <w:rPr>
          <w:lang w:val="en-GB"/>
        </w:rPr>
        <w:t>Veetil</w:t>
      </w:r>
      <w:proofErr w:type="spellEnd"/>
      <w:r w:rsidRPr="00E2083B">
        <w:rPr>
          <w:lang w:val="en-GB"/>
        </w:rPr>
        <w:t xml:space="preserve"> D, </w:t>
      </w:r>
      <w:proofErr w:type="spellStart"/>
      <w:r w:rsidRPr="00E2083B">
        <w:rPr>
          <w:lang w:val="en-GB"/>
        </w:rPr>
        <w:t>Khajanchi</w:t>
      </w:r>
      <w:proofErr w:type="spellEnd"/>
      <w:r w:rsidRPr="00E2083B">
        <w:rPr>
          <w:lang w:val="en-GB"/>
        </w:rPr>
        <w:t xml:space="preserve"> MU, Kumar V, Solomon H, Kamble J, et al. Learning from 2523 trauma deaths in India- opportunities to prevent in-hospital deaths. BMC Health Services Research [Internet]. 2017 Feb;17(1). Available from: http://dx.doi.org/10.1186/s12913-017-2085-7</w:t>
      </w:r>
    </w:p>
    <w:p w14:paraId="79EDB096" w14:textId="77777777" w:rsidR="00E2083B" w:rsidRPr="00E2083B" w:rsidRDefault="00E2083B" w:rsidP="00E2083B">
      <w:pPr>
        <w:pStyle w:val="Bibliography"/>
        <w:rPr>
          <w:lang w:val="en-GB"/>
        </w:rPr>
      </w:pPr>
      <w:r w:rsidRPr="00E2083B">
        <w:rPr>
          <w:lang w:val="en-GB"/>
        </w:rPr>
        <w:t>5.</w:t>
      </w:r>
      <w:r w:rsidRPr="00E2083B">
        <w:rPr>
          <w:lang w:val="en-GB"/>
        </w:rPr>
        <w:tab/>
      </w:r>
      <w:proofErr w:type="spellStart"/>
      <w:r w:rsidRPr="00E2083B">
        <w:rPr>
          <w:lang w:val="en-GB"/>
        </w:rPr>
        <w:t>Callcut</w:t>
      </w:r>
      <w:proofErr w:type="spellEnd"/>
      <w:r w:rsidRPr="00E2083B">
        <w:rPr>
          <w:lang w:val="en-GB"/>
        </w:rPr>
        <w:t xml:space="preserve"> RA, </w:t>
      </w:r>
      <w:proofErr w:type="spellStart"/>
      <w:r w:rsidRPr="00E2083B">
        <w:rPr>
          <w:lang w:val="en-GB"/>
        </w:rPr>
        <w:t>Kornblith</w:t>
      </w:r>
      <w:proofErr w:type="spellEnd"/>
      <w:r w:rsidRPr="00E2083B">
        <w:rPr>
          <w:lang w:val="en-GB"/>
        </w:rPr>
        <w:t xml:space="preserve"> LZ, Conroy AS, Robles AJ, </w:t>
      </w:r>
      <w:proofErr w:type="spellStart"/>
      <w:r w:rsidRPr="00E2083B">
        <w:rPr>
          <w:lang w:val="en-GB"/>
        </w:rPr>
        <w:t>Meizoso</w:t>
      </w:r>
      <w:proofErr w:type="spellEnd"/>
      <w:r w:rsidRPr="00E2083B">
        <w:rPr>
          <w:lang w:val="en-GB"/>
        </w:rPr>
        <w:t xml:space="preserve"> JP, Namias N, et al. The why and how our trauma patients die: A prospective </w:t>
      </w:r>
      <w:proofErr w:type="spellStart"/>
      <w:r w:rsidRPr="00E2083B">
        <w:rPr>
          <w:lang w:val="en-GB"/>
        </w:rPr>
        <w:t>Multicenter</w:t>
      </w:r>
      <w:proofErr w:type="spellEnd"/>
      <w:r w:rsidRPr="00E2083B">
        <w:rPr>
          <w:lang w:val="en-GB"/>
        </w:rPr>
        <w:t xml:space="preserve"> Western Trauma Association study. J Trauma Acute Care Surg. 2019 May;86(5):864–70. </w:t>
      </w:r>
    </w:p>
    <w:p w14:paraId="2E9C6633" w14:textId="77777777" w:rsidR="00E2083B" w:rsidRPr="00E2083B" w:rsidRDefault="00E2083B" w:rsidP="00E2083B">
      <w:pPr>
        <w:pStyle w:val="Bibliography"/>
        <w:rPr>
          <w:lang w:val="en-GB"/>
        </w:rPr>
      </w:pPr>
      <w:r w:rsidRPr="00E2083B">
        <w:rPr>
          <w:lang w:val="en-GB"/>
        </w:rPr>
        <w:t>6.</w:t>
      </w:r>
      <w:r w:rsidRPr="00E2083B">
        <w:rPr>
          <w:lang w:val="en-GB"/>
        </w:rPr>
        <w:tab/>
        <w:t xml:space="preserve">Ghorbani P, </w:t>
      </w:r>
      <w:proofErr w:type="spellStart"/>
      <w:r w:rsidRPr="00E2083B">
        <w:rPr>
          <w:lang w:val="en-GB"/>
        </w:rPr>
        <w:t>Strömmer</w:t>
      </w:r>
      <w:proofErr w:type="spellEnd"/>
      <w:r w:rsidRPr="00E2083B">
        <w:rPr>
          <w:lang w:val="en-GB"/>
        </w:rPr>
        <w:t xml:space="preserve"> L. Analysis of preventable deaths and errors in trauma care in a Scandinavian trauma </w:t>
      </w:r>
      <w:proofErr w:type="gramStart"/>
      <w:r w:rsidRPr="00E2083B">
        <w:rPr>
          <w:lang w:val="en-GB"/>
        </w:rPr>
        <w:t>level-I</w:t>
      </w:r>
      <w:proofErr w:type="gramEnd"/>
      <w:r w:rsidRPr="00E2083B">
        <w:rPr>
          <w:lang w:val="en-GB"/>
        </w:rPr>
        <w:t xml:space="preserve"> centre. Acta </w:t>
      </w:r>
      <w:proofErr w:type="spellStart"/>
      <w:r w:rsidRPr="00E2083B">
        <w:rPr>
          <w:lang w:val="en-GB"/>
        </w:rPr>
        <w:t>Anaesthesiologica</w:t>
      </w:r>
      <w:proofErr w:type="spellEnd"/>
      <w:r w:rsidRPr="00E2083B">
        <w:rPr>
          <w:lang w:val="en-GB"/>
        </w:rPr>
        <w:t xml:space="preserve"> Scandinavica. 2018 May;62(8):1146–53. </w:t>
      </w:r>
    </w:p>
    <w:p w14:paraId="4109882C" w14:textId="77777777" w:rsidR="00E2083B" w:rsidRPr="00E2083B" w:rsidRDefault="00E2083B" w:rsidP="00E2083B">
      <w:pPr>
        <w:pStyle w:val="Bibliography"/>
        <w:rPr>
          <w:lang w:val="en-GB"/>
        </w:rPr>
      </w:pPr>
      <w:r w:rsidRPr="00E2083B">
        <w:rPr>
          <w:lang w:val="en-GB"/>
        </w:rPr>
        <w:t>7.</w:t>
      </w:r>
      <w:r w:rsidRPr="00E2083B">
        <w:rPr>
          <w:lang w:val="en-GB"/>
        </w:rPr>
        <w:tab/>
        <w:t xml:space="preserve">Mohammad A, </w:t>
      </w:r>
      <w:proofErr w:type="spellStart"/>
      <w:r w:rsidRPr="00E2083B">
        <w:rPr>
          <w:lang w:val="en-GB"/>
        </w:rPr>
        <w:t>Branicki</w:t>
      </w:r>
      <w:proofErr w:type="spellEnd"/>
      <w:r w:rsidRPr="00E2083B">
        <w:rPr>
          <w:lang w:val="en-GB"/>
        </w:rPr>
        <w:t xml:space="preserve"> F, Abu-Zidan FM. Educational and Clinical Impact of Advanced Trauma Life Support (ATLS) Courses: A Systematic Review. World Journal of Surgery. 2013 Oct;38(2):322–9. </w:t>
      </w:r>
    </w:p>
    <w:p w14:paraId="25B9CB11" w14:textId="77777777" w:rsidR="00E2083B" w:rsidRPr="00E2083B" w:rsidRDefault="00E2083B" w:rsidP="00E2083B">
      <w:pPr>
        <w:pStyle w:val="Bibliography"/>
        <w:rPr>
          <w:lang w:val="en-GB"/>
        </w:rPr>
      </w:pPr>
      <w:r w:rsidRPr="00E2083B">
        <w:rPr>
          <w:lang w:val="en-GB"/>
        </w:rPr>
        <w:t>8.</w:t>
      </w:r>
      <w:r w:rsidRPr="00E2083B">
        <w:rPr>
          <w:lang w:val="en-GB"/>
        </w:rPr>
        <w:tab/>
        <w:t>Jayaraman S, Sethi D, Chinnock P, Wong R. Advanced trauma life support training for hospital staff. Cochrane Database of Systematic Reviews [Internet]. 2014 Aug; Available from: http://dx.doi.org/10.1002/14651858.CD004173.pub4</w:t>
      </w:r>
    </w:p>
    <w:p w14:paraId="63AFFECD" w14:textId="77777777" w:rsidR="00E2083B" w:rsidRPr="00E2083B" w:rsidRDefault="00E2083B" w:rsidP="00E2083B">
      <w:pPr>
        <w:pStyle w:val="Bibliography"/>
        <w:rPr>
          <w:lang w:val="en-GB"/>
        </w:rPr>
      </w:pPr>
      <w:r w:rsidRPr="00E2083B">
        <w:rPr>
          <w:lang w:val="en-GB"/>
        </w:rPr>
        <w:t>9.</w:t>
      </w:r>
      <w:r w:rsidRPr="00E2083B">
        <w:rPr>
          <w:lang w:val="en-GB"/>
        </w:rPr>
        <w:tab/>
        <w:t xml:space="preserve">Kadhum M, Sinclair P, Lavy C. Are Primary Trauma Care (PTC) courses beneficial in low- and middle-income countries - A systematic review. Injury. 2020 Feb;51(2):136–41. </w:t>
      </w:r>
    </w:p>
    <w:p w14:paraId="71CEDE14" w14:textId="77777777" w:rsidR="00E2083B" w:rsidRPr="00E2083B" w:rsidRDefault="00E2083B" w:rsidP="00E2083B">
      <w:pPr>
        <w:pStyle w:val="Bibliography"/>
        <w:rPr>
          <w:lang w:val="en-GB"/>
        </w:rPr>
      </w:pPr>
      <w:r w:rsidRPr="00E2083B">
        <w:rPr>
          <w:lang w:val="en-GB"/>
        </w:rPr>
        <w:lastRenderedPageBreak/>
        <w:t>10.</w:t>
      </w:r>
      <w:r w:rsidRPr="00E2083B">
        <w:rPr>
          <w:lang w:val="en-GB"/>
        </w:rPr>
        <w:tab/>
        <w:t xml:space="preserve">Jin J, </w:t>
      </w:r>
      <w:proofErr w:type="spellStart"/>
      <w:r w:rsidRPr="00E2083B">
        <w:rPr>
          <w:lang w:val="en-GB"/>
        </w:rPr>
        <w:t>Akau’ola</w:t>
      </w:r>
      <w:proofErr w:type="spellEnd"/>
      <w:r w:rsidRPr="00E2083B">
        <w:rPr>
          <w:lang w:val="en-GB"/>
        </w:rPr>
        <w:t xml:space="preserve"> S, Yip CH, </w:t>
      </w:r>
      <w:proofErr w:type="spellStart"/>
      <w:r w:rsidRPr="00E2083B">
        <w:rPr>
          <w:lang w:val="en-GB"/>
        </w:rPr>
        <w:t>Nthumba</w:t>
      </w:r>
      <w:proofErr w:type="spellEnd"/>
      <w:r w:rsidRPr="00E2083B">
        <w:rPr>
          <w:lang w:val="en-GB"/>
        </w:rPr>
        <w:t xml:space="preserve"> P, Ameh EA, de Jonge S, et al. Effectiveness of Quality Improvement Processes, Interventions, and Structure in Trauma Systems in Low- and Middle-Income Countries: A Systematic Review and Meta-analysis. World Journal of Surgery. 2021 Apr;45(7):1982–98. </w:t>
      </w:r>
    </w:p>
    <w:p w14:paraId="282A9CC7" w14:textId="77777777" w:rsidR="00E2083B" w:rsidRPr="00E2083B" w:rsidRDefault="00E2083B" w:rsidP="00E2083B">
      <w:pPr>
        <w:pStyle w:val="Bibliography"/>
        <w:rPr>
          <w:lang w:val="en-GB"/>
        </w:rPr>
      </w:pPr>
      <w:r w:rsidRPr="00E2083B">
        <w:rPr>
          <w:lang w:val="en-GB"/>
        </w:rPr>
        <w:t>11.</w:t>
      </w:r>
      <w:r w:rsidRPr="00E2083B">
        <w:rPr>
          <w:lang w:val="en-GB"/>
        </w:rPr>
        <w:tab/>
        <w:t xml:space="preserve">McIver R, Erdogan M, Parker R, Evans A, Green R, Gomez D, et al. Effect of trauma quality improvement initiatives on outcomes and costs at community hospitals: A scoping review. Injury. 2024 Jun;55(6):111492. </w:t>
      </w:r>
    </w:p>
    <w:p w14:paraId="05CD4D59" w14:textId="77777777" w:rsidR="00E2083B" w:rsidRPr="00E2083B" w:rsidRDefault="00E2083B" w:rsidP="00E2083B">
      <w:pPr>
        <w:pStyle w:val="Bibliography"/>
        <w:rPr>
          <w:lang w:val="en-GB"/>
        </w:rPr>
      </w:pPr>
      <w:r w:rsidRPr="00E2083B">
        <w:rPr>
          <w:lang w:val="en-GB"/>
        </w:rPr>
        <w:t>12.</w:t>
      </w:r>
      <w:r w:rsidRPr="00E2083B">
        <w:rPr>
          <w:lang w:val="en-GB"/>
        </w:rPr>
        <w:tab/>
        <w:t xml:space="preserve">American College of Surgeons C on T. Advanced Trauma Life Support® Student Course Manual. 10th ed. 633 N. Saint Clair Street, Chicago, IL 60611-3211: American College of Surgeons; 2018. </w:t>
      </w:r>
    </w:p>
    <w:p w14:paraId="301CF4A6" w14:textId="77777777" w:rsidR="00E2083B" w:rsidRPr="00E2083B" w:rsidRDefault="00E2083B" w:rsidP="00E2083B">
      <w:pPr>
        <w:pStyle w:val="Bibliography"/>
        <w:rPr>
          <w:lang w:val="en-GB"/>
        </w:rPr>
      </w:pPr>
      <w:r w:rsidRPr="00E2083B">
        <w:rPr>
          <w:lang w:val="en-GB"/>
        </w:rPr>
        <w:t>13.</w:t>
      </w:r>
      <w:r w:rsidRPr="00E2083B">
        <w:rPr>
          <w:lang w:val="en-GB"/>
        </w:rPr>
        <w:tab/>
        <w:t xml:space="preserve">American College of Surgeons. Resources for Optimal Care of the Injured Patient. Chicago, IL 60611-3295: American College of Surgeons; 2022. </w:t>
      </w:r>
    </w:p>
    <w:p w14:paraId="61E24950" w14:textId="77777777" w:rsidR="00E2083B" w:rsidRPr="00E2083B" w:rsidRDefault="00E2083B" w:rsidP="00E2083B">
      <w:pPr>
        <w:pStyle w:val="Bibliography"/>
        <w:rPr>
          <w:lang w:val="en-GB"/>
        </w:rPr>
      </w:pPr>
      <w:r w:rsidRPr="00E2083B">
        <w:rPr>
          <w:lang w:val="en-GB"/>
        </w:rPr>
        <w:t>14.</w:t>
      </w:r>
      <w:r w:rsidRPr="00E2083B">
        <w:rPr>
          <w:lang w:val="en-GB"/>
        </w:rPr>
        <w:tab/>
        <w:t xml:space="preserve">Ali J, Cohen R, Reznick R. Demonstration of Acquisition of Trauma Management Skills by Senior Medical Students Completing the ATLS Program. The Journal of Trauma: Injury, Infection, and Critical Care. 1995 May;38(5):687–91. </w:t>
      </w:r>
    </w:p>
    <w:p w14:paraId="41236711" w14:textId="77777777" w:rsidR="00E2083B" w:rsidRPr="00E2083B" w:rsidRDefault="00E2083B" w:rsidP="00E2083B">
      <w:pPr>
        <w:pStyle w:val="Bibliography"/>
        <w:rPr>
          <w:lang w:val="en-GB"/>
        </w:rPr>
      </w:pPr>
      <w:r w:rsidRPr="00E2083B">
        <w:rPr>
          <w:lang w:val="en-GB"/>
        </w:rPr>
        <w:t>15.</w:t>
      </w:r>
      <w:r w:rsidRPr="00E2083B">
        <w:rPr>
          <w:lang w:val="en-GB"/>
        </w:rPr>
        <w:tab/>
        <w:t xml:space="preserve">Ali J, Cohen R, Adam R, Theophilus J. G, Pierre I, </w:t>
      </w:r>
      <w:proofErr w:type="spellStart"/>
      <w:r w:rsidRPr="00E2083B">
        <w:rPr>
          <w:lang w:val="en-GB"/>
        </w:rPr>
        <w:t>Bedaysie</w:t>
      </w:r>
      <w:proofErr w:type="spellEnd"/>
      <w:r w:rsidRPr="00E2083B">
        <w:rPr>
          <w:lang w:val="en-GB"/>
        </w:rPr>
        <w:t xml:space="preserve"> H, et al. Teaching Effectiveness of the Advanced Trauma Life Support Program as Demonstrated by an Objective Structured Clinical Examination for Practicing Physicians. World Journal of Surgery. 1996 Oct;20(8):1121–6. </w:t>
      </w:r>
    </w:p>
    <w:p w14:paraId="0635CB53" w14:textId="77777777" w:rsidR="00E2083B" w:rsidRPr="00E2083B" w:rsidRDefault="00E2083B" w:rsidP="00E2083B">
      <w:pPr>
        <w:pStyle w:val="Bibliography"/>
        <w:rPr>
          <w:lang w:val="en-GB"/>
        </w:rPr>
      </w:pPr>
      <w:r w:rsidRPr="00E2083B">
        <w:rPr>
          <w:lang w:val="en-GB"/>
        </w:rPr>
        <w:t>16.</w:t>
      </w:r>
      <w:r w:rsidRPr="00E2083B">
        <w:rPr>
          <w:lang w:val="en-GB"/>
        </w:rPr>
        <w:tab/>
        <w:t xml:space="preserve">Ali J, Adam RU, Josa D, Pierre I, </w:t>
      </w:r>
      <w:proofErr w:type="spellStart"/>
      <w:r w:rsidRPr="00E2083B">
        <w:rPr>
          <w:lang w:val="en-GB"/>
        </w:rPr>
        <w:t>Bedaysie</w:t>
      </w:r>
      <w:proofErr w:type="spellEnd"/>
      <w:r w:rsidRPr="00E2083B">
        <w:rPr>
          <w:lang w:val="en-GB"/>
        </w:rPr>
        <w:t xml:space="preserve"> H, West U, et al. Comparison of Performance of Interns Completing the Old (1993) and New Interactive (1997) Advanced Trauma Life Support Courses. The Journal of Trauma: Injury, Infection, and Critical Care. 1999 Jan;46(1):80–6. </w:t>
      </w:r>
    </w:p>
    <w:p w14:paraId="58C5E1F4" w14:textId="77777777" w:rsidR="00E2083B" w:rsidRPr="00E2083B" w:rsidRDefault="00E2083B" w:rsidP="00E2083B">
      <w:pPr>
        <w:pStyle w:val="Bibliography"/>
        <w:rPr>
          <w:lang w:val="en-GB"/>
        </w:rPr>
      </w:pPr>
      <w:r w:rsidRPr="00E2083B">
        <w:rPr>
          <w:lang w:val="en-GB"/>
        </w:rPr>
        <w:t>17.</w:t>
      </w:r>
      <w:r w:rsidRPr="00E2083B">
        <w:rPr>
          <w:lang w:val="en-GB"/>
        </w:rPr>
        <w:tab/>
        <w:t xml:space="preserve">Putra AB, </w:t>
      </w:r>
      <w:proofErr w:type="spellStart"/>
      <w:r w:rsidRPr="00E2083B">
        <w:rPr>
          <w:lang w:val="en-GB"/>
        </w:rPr>
        <w:t>Nurachman</w:t>
      </w:r>
      <w:proofErr w:type="spellEnd"/>
      <w:r w:rsidRPr="00E2083B">
        <w:rPr>
          <w:lang w:val="en-GB"/>
        </w:rPr>
        <w:t xml:space="preserve"> LA, </w:t>
      </w:r>
      <w:proofErr w:type="spellStart"/>
      <w:r w:rsidRPr="00E2083B">
        <w:rPr>
          <w:lang w:val="en-GB"/>
        </w:rPr>
        <w:t>Suryawiditya</w:t>
      </w:r>
      <w:proofErr w:type="spellEnd"/>
      <w:r w:rsidRPr="00E2083B">
        <w:rPr>
          <w:lang w:val="en-GB"/>
        </w:rPr>
        <w:t xml:space="preserve"> BA, </w:t>
      </w:r>
      <w:proofErr w:type="spellStart"/>
      <w:r w:rsidRPr="00E2083B">
        <w:rPr>
          <w:lang w:val="en-GB"/>
        </w:rPr>
        <w:t>Risyaldi</w:t>
      </w:r>
      <w:proofErr w:type="spellEnd"/>
      <w:r w:rsidRPr="00E2083B">
        <w:rPr>
          <w:lang w:val="en-GB"/>
        </w:rPr>
        <w:t xml:space="preserve"> M, </w:t>
      </w:r>
      <w:proofErr w:type="spellStart"/>
      <w:r w:rsidRPr="00E2083B">
        <w:rPr>
          <w:lang w:val="en-GB"/>
        </w:rPr>
        <w:t>Sihardo</w:t>
      </w:r>
      <w:proofErr w:type="spellEnd"/>
      <w:r w:rsidRPr="00E2083B">
        <w:rPr>
          <w:lang w:val="en-GB"/>
        </w:rPr>
        <w:t xml:space="preserve"> L. Impact of Advanced Trauma Life Support Training for Improving Mortality Outcome: A Systematic Review and Meta-analysis. The New </w:t>
      </w:r>
      <w:proofErr w:type="spellStart"/>
      <w:r w:rsidRPr="00E2083B">
        <w:rPr>
          <w:lang w:val="en-GB"/>
        </w:rPr>
        <w:t>Ropanasury</w:t>
      </w:r>
      <w:proofErr w:type="spellEnd"/>
      <w:r w:rsidRPr="00E2083B">
        <w:rPr>
          <w:lang w:val="en-GB"/>
        </w:rPr>
        <w:t xml:space="preserve"> Journal of Surgery [Internet]. 2023 Jun;8(2). Available from: http://dx.doi.org/10.7454/nrjs.v8i2.1152</w:t>
      </w:r>
    </w:p>
    <w:p w14:paraId="3A7A2D53" w14:textId="77777777" w:rsidR="00E2083B" w:rsidRPr="00E2083B" w:rsidRDefault="00E2083B" w:rsidP="00E2083B">
      <w:pPr>
        <w:pStyle w:val="Bibliography"/>
        <w:rPr>
          <w:lang w:val="en-GB"/>
        </w:rPr>
      </w:pPr>
      <w:r w:rsidRPr="00E2083B">
        <w:rPr>
          <w:lang w:val="en-GB"/>
        </w:rPr>
        <w:t>18.</w:t>
      </w:r>
      <w:r w:rsidRPr="00E2083B">
        <w:rPr>
          <w:lang w:val="en-GB"/>
        </w:rPr>
        <w:tab/>
        <w:t xml:space="preserve">Vestrup JA, </w:t>
      </w:r>
      <w:proofErr w:type="spellStart"/>
      <w:r w:rsidRPr="00E2083B">
        <w:rPr>
          <w:lang w:val="en-GB"/>
        </w:rPr>
        <w:t>Stormorken</w:t>
      </w:r>
      <w:proofErr w:type="spellEnd"/>
      <w:r w:rsidRPr="00E2083B">
        <w:rPr>
          <w:lang w:val="en-GB"/>
        </w:rPr>
        <w:t xml:space="preserve"> A, Wood V. Impact of advanced trauma life support training on early trauma management. The American Journal of Surgery. 1988 May;155(5):704–7. </w:t>
      </w:r>
    </w:p>
    <w:p w14:paraId="7C29A144" w14:textId="77777777" w:rsidR="00E2083B" w:rsidRPr="00E2083B" w:rsidRDefault="00E2083B" w:rsidP="00E2083B">
      <w:pPr>
        <w:pStyle w:val="Bibliography"/>
        <w:rPr>
          <w:lang w:val="en-GB"/>
        </w:rPr>
      </w:pPr>
      <w:r w:rsidRPr="00E2083B">
        <w:rPr>
          <w:lang w:val="en-GB"/>
        </w:rPr>
        <w:t>19.</w:t>
      </w:r>
      <w:r w:rsidRPr="00E2083B">
        <w:rPr>
          <w:lang w:val="en-GB"/>
        </w:rPr>
        <w:tab/>
      </w:r>
      <w:proofErr w:type="spellStart"/>
      <w:r w:rsidRPr="00E2083B">
        <w:rPr>
          <w:lang w:val="en-GB"/>
        </w:rPr>
        <w:t>Ariyanayagam</w:t>
      </w:r>
      <w:proofErr w:type="spellEnd"/>
      <w:r w:rsidRPr="00E2083B">
        <w:rPr>
          <w:lang w:val="en-GB"/>
        </w:rPr>
        <w:t xml:space="preserve"> D, </w:t>
      </w:r>
      <w:proofErr w:type="spellStart"/>
      <w:r w:rsidRPr="00E2083B">
        <w:rPr>
          <w:lang w:val="en-GB"/>
        </w:rPr>
        <w:t>Naraynsingh</w:t>
      </w:r>
      <w:proofErr w:type="spellEnd"/>
      <w:r w:rsidRPr="00E2083B">
        <w:rPr>
          <w:lang w:val="en-GB"/>
        </w:rPr>
        <w:t xml:space="preserve"> V, Maraj I. The impact of the ATLS course on traffic accident mortality in Trinidad and Tobago. West Indian Medical Journal. 1992 Jun;41(2):72–4. </w:t>
      </w:r>
    </w:p>
    <w:p w14:paraId="641C9EEB" w14:textId="77777777" w:rsidR="00E2083B" w:rsidRPr="00E2083B" w:rsidRDefault="00E2083B" w:rsidP="00E2083B">
      <w:pPr>
        <w:pStyle w:val="Bibliography"/>
        <w:rPr>
          <w:lang w:val="en-GB"/>
        </w:rPr>
      </w:pPr>
      <w:r w:rsidRPr="00E2083B">
        <w:rPr>
          <w:lang w:val="en-GB"/>
        </w:rPr>
        <w:t>20.</w:t>
      </w:r>
      <w:r w:rsidRPr="00E2083B">
        <w:rPr>
          <w:lang w:val="en-GB"/>
        </w:rPr>
        <w:tab/>
        <w:t xml:space="preserve">Ali J, Adam R, Butler AK, Chang H, Howard M, Gonsalves D, et al. Trauma outcome improves following the advanced trauma life support program in a developing country. The Journal of Trauma: Injury, Infection, and Critical Care. 1993 Jun;34(6):890–9. </w:t>
      </w:r>
    </w:p>
    <w:p w14:paraId="390988E5" w14:textId="77777777" w:rsidR="00E2083B" w:rsidRPr="00E2083B" w:rsidRDefault="00E2083B" w:rsidP="00E2083B">
      <w:pPr>
        <w:pStyle w:val="Bibliography"/>
        <w:rPr>
          <w:lang w:val="en-GB"/>
        </w:rPr>
      </w:pPr>
      <w:r w:rsidRPr="00E2083B">
        <w:rPr>
          <w:lang w:val="en-GB"/>
        </w:rPr>
        <w:t>21.</w:t>
      </w:r>
      <w:r w:rsidRPr="00E2083B">
        <w:rPr>
          <w:lang w:val="en-GB"/>
        </w:rPr>
        <w:tab/>
        <w:t xml:space="preserve">Olson CJ, Arthur M, Mullins RJ, Rowland D, Hedges JR, Mann NC. Influence of trauma system implementation on process of care delivered to seriously injured patients in rural trauma </w:t>
      </w:r>
      <w:proofErr w:type="spellStart"/>
      <w:r w:rsidRPr="00E2083B">
        <w:rPr>
          <w:lang w:val="en-GB"/>
        </w:rPr>
        <w:t>centers</w:t>
      </w:r>
      <w:proofErr w:type="spellEnd"/>
      <w:r w:rsidRPr="00E2083B">
        <w:rPr>
          <w:lang w:val="en-GB"/>
        </w:rPr>
        <w:t xml:space="preserve">. Surgery. 2001 Aug;130(2):273–9. </w:t>
      </w:r>
    </w:p>
    <w:p w14:paraId="3DD585C5" w14:textId="77777777" w:rsidR="00E2083B" w:rsidRPr="00E2083B" w:rsidRDefault="00E2083B" w:rsidP="00E2083B">
      <w:pPr>
        <w:pStyle w:val="Bibliography"/>
        <w:rPr>
          <w:lang w:val="en-GB"/>
        </w:rPr>
      </w:pPr>
      <w:r w:rsidRPr="00E2083B">
        <w:rPr>
          <w:lang w:val="en-GB"/>
        </w:rPr>
        <w:t>22.</w:t>
      </w:r>
      <w:r w:rsidRPr="00E2083B">
        <w:rPr>
          <w:lang w:val="en-GB"/>
        </w:rPr>
        <w:tab/>
        <w:t xml:space="preserve">van Olden GDJ, Dik Meeuwis J, Bolhuis HW, </w:t>
      </w:r>
      <w:proofErr w:type="spellStart"/>
      <w:r w:rsidRPr="00E2083B">
        <w:rPr>
          <w:lang w:val="en-GB"/>
        </w:rPr>
        <w:t>Boxma</w:t>
      </w:r>
      <w:proofErr w:type="spellEnd"/>
      <w:r w:rsidRPr="00E2083B">
        <w:rPr>
          <w:lang w:val="en-GB"/>
        </w:rPr>
        <w:t xml:space="preserve"> H, Goris RJA. Clinical impact of advanced trauma life support. The American Journal of Emergency Medicine. 2004 Nov;22(7):522–5. </w:t>
      </w:r>
    </w:p>
    <w:p w14:paraId="4379A278" w14:textId="77777777" w:rsidR="00E2083B" w:rsidRPr="00E2083B" w:rsidRDefault="00E2083B" w:rsidP="00E2083B">
      <w:pPr>
        <w:pStyle w:val="Bibliography"/>
        <w:rPr>
          <w:lang w:val="en-GB"/>
        </w:rPr>
      </w:pPr>
      <w:r w:rsidRPr="00E2083B">
        <w:rPr>
          <w:lang w:val="en-GB"/>
        </w:rPr>
        <w:t>23.</w:t>
      </w:r>
      <w:r w:rsidRPr="00E2083B">
        <w:rPr>
          <w:lang w:val="en-GB"/>
        </w:rPr>
        <w:tab/>
        <w:t xml:space="preserve">Wang P, Li NP, Gu YF, Lu XB, Cong JN, Yang X, et al. Comparison of severe trauma care effect before and after advanced trauma life support training. Chinese Journal of Traumatology. 2010 Dec;13(6):341–4. </w:t>
      </w:r>
    </w:p>
    <w:p w14:paraId="2C5AAF82" w14:textId="77777777" w:rsidR="00E2083B" w:rsidRPr="00E2083B" w:rsidRDefault="00E2083B" w:rsidP="00E2083B">
      <w:pPr>
        <w:pStyle w:val="Bibliography"/>
        <w:rPr>
          <w:lang w:val="en-GB"/>
        </w:rPr>
      </w:pPr>
      <w:r w:rsidRPr="00E2083B">
        <w:rPr>
          <w:lang w:val="en-GB"/>
        </w:rPr>
        <w:t>24.</w:t>
      </w:r>
      <w:r w:rsidRPr="00E2083B">
        <w:rPr>
          <w:lang w:val="en-GB"/>
        </w:rPr>
        <w:tab/>
      </w:r>
      <w:proofErr w:type="spellStart"/>
      <w:r w:rsidRPr="00E2083B">
        <w:rPr>
          <w:lang w:val="en-GB"/>
        </w:rPr>
        <w:t>Drimousis</w:t>
      </w:r>
      <w:proofErr w:type="spellEnd"/>
      <w:r w:rsidRPr="00E2083B">
        <w:rPr>
          <w:lang w:val="en-GB"/>
        </w:rPr>
        <w:t xml:space="preserve"> PG, Theodorou D, </w:t>
      </w:r>
      <w:proofErr w:type="spellStart"/>
      <w:r w:rsidRPr="00E2083B">
        <w:rPr>
          <w:lang w:val="en-GB"/>
        </w:rPr>
        <w:t>Toutouzas</w:t>
      </w:r>
      <w:proofErr w:type="spellEnd"/>
      <w:r w:rsidRPr="00E2083B">
        <w:rPr>
          <w:lang w:val="en-GB"/>
        </w:rPr>
        <w:t xml:space="preserve"> K, Stergiopoulos S, </w:t>
      </w:r>
      <w:proofErr w:type="spellStart"/>
      <w:r w:rsidRPr="00E2083B">
        <w:rPr>
          <w:lang w:val="en-GB"/>
        </w:rPr>
        <w:t>Delicha</w:t>
      </w:r>
      <w:proofErr w:type="spellEnd"/>
      <w:r w:rsidRPr="00E2083B">
        <w:rPr>
          <w:lang w:val="en-GB"/>
        </w:rPr>
        <w:t xml:space="preserve"> EM, Giannopoulos P, et al. Advanced Trauma Life Support certified physicians in a </w:t>
      </w:r>
      <w:proofErr w:type="spellStart"/>
      <w:r w:rsidRPr="00E2083B">
        <w:rPr>
          <w:lang w:val="en-GB"/>
        </w:rPr>
        <w:t>non trauma</w:t>
      </w:r>
      <w:proofErr w:type="spellEnd"/>
      <w:r w:rsidRPr="00E2083B">
        <w:rPr>
          <w:lang w:val="en-GB"/>
        </w:rPr>
        <w:t xml:space="preserve"> system setting: Is it enough? </w:t>
      </w:r>
      <w:r w:rsidRPr="00E2083B">
        <w:rPr>
          <w:lang w:val="en-GB"/>
        </w:rPr>
        <w:lastRenderedPageBreak/>
        <w:t xml:space="preserve">Resuscitation. 2011 Feb;82(2):180–4. </w:t>
      </w:r>
    </w:p>
    <w:p w14:paraId="2E0BE6DE" w14:textId="77777777" w:rsidR="00E2083B" w:rsidRPr="00E2083B" w:rsidRDefault="00E2083B" w:rsidP="00E2083B">
      <w:pPr>
        <w:pStyle w:val="Bibliography"/>
        <w:rPr>
          <w:lang w:val="en-GB"/>
        </w:rPr>
      </w:pPr>
      <w:r w:rsidRPr="00E2083B">
        <w:rPr>
          <w:lang w:val="en-GB"/>
        </w:rPr>
        <w:t>25.</w:t>
      </w:r>
      <w:r w:rsidRPr="00E2083B">
        <w:rPr>
          <w:lang w:val="en-GB"/>
        </w:rPr>
        <w:tab/>
        <w:t xml:space="preserve">Hashmi ZG, Haider AH, Zafar SN, </w:t>
      </w:r>
      <w:proofErr w:type="spellStart"/>
      <w:r w:rsidRPr="00E2083B">
        <w:rPr>
          <w:lang w:val="en-GB"/>
        </w:rPr>
        <w:t>Kisat</w:t>
      </w:r>
      <w:proofErr w:type="spellEnd"/>
      <w:r w:rsidRPr="00E2083B">
        <w:rPr>
          <w:lang w:val="en-GB"/>
        </w:rPr>
        <w:t xml:space="preserve"> M, Moosa A, Siddiqui F, et al. Hospital-based trauma quality improvement initiatives: First step toward improving trauma outcomes in the developing world. Journal of Trauma and Acute Care Surgery. 2013 Jul;75(1):60–8. </w:t>
      </w:r>
    </w:p>
    <w:p w14:paraId="19A4A7EB" w14:textId="77777777" w:rsidR="00E2083B" w:rsidRPr="00E2083B" w:rsidRDefault="00E2083B" w:rsidP="00E2083B">
      <w:pPr>
        <w:pStyle w:val="Bibliography"/>
        <w:rPr>
          <w:lang w:val="en-GB"/>
        </w:rPr>
      </w:pPr>
      <w:r w:rsidRPr="00E2083B">
        <w:rPr>
          <w:lang w:val="en-GB"/>
        </w:rPr>
        <w:t>26.</w:t>
      </w:r>
      <w:r w:rsidRPr="00E2083B">
        <w:rPr>
          <w:lang w:val="en-GB"/>
        </w:rPr>
        <w:tab/>
      </w:r>
      <w:proofErr w:type="spellStart"/>
      <w:r w:rsidRPr="00E2083B">
        <w:rPr>
          <w:lang w:val="en-GB"/>
        </w:rPr>
        <w:t>Petroze</w:t>
      </w:r>
      <w:proofErr w:type="spellEnd"/>
      <w:r w:rsidRPr="00E2083B">
        <w:rPr>
          <w:lang w:val="en-GB"/>
        </w:rPr>
        <w:t xml:space="preserve"> RT, </w:t>
      </w:r>
      <w:proofErr w:type="spellStart"/>
      <w:r w:rsidRPr="00E2083B">
        <w:rPr>
          <w:lang w:val="en-GB"/>
        </w:rPr>
        <w:t>Byiringiro</w:t>
      </w:r>
      <w:proofErr w:type="spellEnd"/>
      <w:r w:rsidRPr="00E2083B">
        <w:rPr>
          <w:lang w:val="en-GB"/>
        </w:rPr>
        <w:t xml:space="preserve"> JC, </w:t>
      </w:r>
      <w:proofErr w:type="spellStart"/>
      <w:r w:rsidRPr="00E2083B">
        <w:rPr>
          <w:lang w:val="en-GB"/>
        </w:rPr>
        <w:t>Ntakiyiruta</w:t>
      </w:r>
      <w:proofErr w:type="spellEnd"/>
      <w:r w:rsidRPr="00E2083B">
        <w:rPr>
          <w:lang w:val="en-GB"/>
        </w:rPr>
        <w:t xml:space="preserve"> G, Briggs SM, Deckelbaum DL, Razek T, et al. Can Focused Trauma Education Initiatives Reduce Mortality or Improve Resource Utilization in a Low-Resource Setting? World Journal of Surgery. 2014 Dec;39(4):926–33. </w:t>
      </w:r>
    </w:p>
    <w:p w14:paraId="5CCAB0F8" w14:textId="77777777" w:rsidR="00E2083B" w:rsidRPr="00E2083B" w:rsidRDefault="00E2083B" w:rsidP="00E2083B">
      <w:pPr>
        <w:pStyle w:val="Bibliography"/>
        <w:rPr>
          <w:lang w:val="en-GB"/>
        </w:rPr>
      </w:pPr>
      <w:r w:rsidRPr="00E2083B">
        <w:rPr>
          <w:lang w:val="en-GB"/>
        </w:rPr>
        <w:t>27.</w:t>
      </w:r>
      <w:r w:rsidRPr="00E2083B">
        <w:rPr>
          <w:lang w:val="en-GB"/>
        </w:rPr>
        <w:tab/>
        <w:t xml:space="preserve">Bellanova G, </w:t>
      </w:r>
      <w:proofErr w:type="spellStart"/>
      <w:r w:rsidRPr="00E2083B">
        <w:rPr>
          <w:lang w:val="en-GB"/>
        </w:rPr>
        <w:t>Buccelletti</w:t>
      </w:r>
      <w:proofErr w:type="spellEnd"/>
      <w:r w:rsidRPr="00E2083B">
        <w:rPr>
          <w:lang w:val="en-GB"/>
        </w:rPr>
        <w:t xml:space="preserve"> F, </w:t>
      </w:r>
      <w:proofErr w:type="spellStart"/>
      <w:r w:rsidRPr="00E2083B">
        <w:rPr>
          <w:lang w:val="en-GB"/>
        </w:rPr>
        <w:t>Berletti</w:t>
      </w:r>
      <w:proofErr w:type="spellEnd"/>
      <w:r w:rsidRPr="00E2083B">
        <w:rPr>
          <w:lang w:val="en-GB"/>
        </w:rPr>
        <w:t xml:space="preserve"> R, </w:t>
      </w:r>
      <w:proofErr w:type="spellStart"/>
      <w:r w:rsidRPr="00E2083B">
        <w:rPr>
          <w:lang w:val="en-GB"/>
        </w:rPr>
        <w:t>Cavana</w:t>
      </w:r>
      <w:proofErr w:type="spellEnd"/>
      <w:r w:rsidRPr="00E2083B">
        <w:rPr>
          <w:lang w:val="en-GB"/>
        </w:rPr>
        <w:t xml:space="preserve"> M, </w:t>
      </w:r>
      <w:proofErr w:type="spellStart"/>
      <w:r w:rsidRPr="00E2083B">
        <w:rPr>
          <w:lang w:val="en-GB"/>
        </w:rPr>
        <w:t>Folgheraiter</w:t>
      </w:r>
      <w:proofErr w:type="spellEnd"/>
      <w:r w:rsidRPr="00E2083B">
        <w:rPr>
          <w:lang w:val="en-GB"/>
        </w:rPr>
        <w:t xml:space="preserve"> G, </w:t>
      </w:r>
      <w:proofErr w:type="spellStart"/>
      <w:r w:rsidRPr="00E2083B">
        <w:rPr>
          <w:lang w:val="en-GB"/>
        </w:rPr>
        <w:t>Groppo</w:t>
      </w:r>
      <w:proofErr w:type="spellEnd"/>
      <w:r w:rsidRPr="00E2083B">
        <w:rPr>
          <w:lang w:val="en-GB"/>
        </w:rPr>
        <w:t xml:space="preserve"> F, et al. </w:t>
      </w:r>
      <w:proofErr w:type="gramStart"/>
      <w:r w:rsidRPr="00E2083B">
        <w:rPr>
          <w:lang w:val="en-GB"/>
        </w:rPr>
        <w:t>How</w:t>
      </w:r>
      <w:proofErr w:type="gramEnd"/>
      <w:r w:rsidRPr="00E2083B">
        <w:rPr>
          <w:lang w:val="en-GB"/>
        </w:rPr>
        <w:t xml:space="preserve"> formative courses about damage control surgery and non-operative management improved outcome and survival in unstable </w:t>
      </w:r>
      <w:proofErr w:type="spellStart"/>
      <w:r w:rsidRPr="00E2083B">
        <w:rPr>
          <w:lang w:val="en-GB"/>
        </w:rPr>
        <w:t>politrauma</w:t>
      </w:r>
      <w:proofErr w:type="spellEnd"/>
      <w:r w:rsidRPr="00E2083B">
        <w:rPr>
          <w:lang w:val="en-GB"/>
        </w:rPr>
        <w:t xml:space="preserve"> patients in a Mountain Trauma </w:t>
      </w:r>
      <w:proofErr w:type="spellStart"/>
      <w:r w:rsidRPr="00E2083B">
        <w:rPr>
          <w:lang w:val="en-GB"/>
        </w:rPr>
        <w:t>Center</w:t>
      </w:r>
      <w:proofErr w:type="spellEnd"/>
      <w:r w:rsidRPr="00E2083B">
        <w:rPr>
          <w:lang w:val="en-GB"/>
        </w:rPr>
        <w:t xml:space="preserve">. Annali </w:t>
      </w:r>
      <w:proofErr w:type="spellStart"/>
      <w:r w:rsidRPr="00E2083B">
        <w:rPr>
          <w:lang w:val="en-GB"/>
        </w:rPr>
        <w:t>italiani</w:t>
      </w:r>
      <w:proofErr w:type="spellEnd"/>
      <w:r w:rsidRPr="00E2083B">
        <w:rPr>
          <w:lang w:val="en-GB"/>
        </w:rPr>
        <w:t xml:space="preserve"> di </w:t>
      </w:r>
      <w:proofErr w:type="spellStart"/>
      <w:r w:rsidRPr="00E2083B">
        <w:rPr>
          <w:lang w:val="en-GB"/>
        </w:rPr>
        <w:t>chirurgia</w:t>
      </w:r>
      <w:proofErr w:type="spellEnd"/>
      <w:r w:rsidRPr="00E2083B">
        <w:rPr>
          <w:lang w:val="en-GB"/>
        </w:rPr>
        <w:t xml:space="preserve">. 2016 Oct;87(1):68–74. </w:t>
      </w:r>
    </w:p>
    <w:p w14:paraId="66F408B0" w14:textId="77777777" w:rsidR="00E2083B" w:rsidRPr="00E2083B" w:rsidRDefault="00E2083B" w:rsidP="00E2083B">
      <w:pPr>
        <w:pStyle w:val="Bibliography"/>
        <w:rPr>
          <w:lang w:val="en-GB"/>
        </w:rPr>
      </w:pPr>
      <w:r w:rsidRPr="00E2083B">
        <w:rPr>
          <w:lang w:val="en-GB"/>
        </w:rPr>
        <w:t>28.</w:t>
      </w:r>
      <w:r w:rsidRPr="00E2083B">
        <w:rPr>
          <w:lang w:val="en-GB"/>
        </w:rPr>
        <w:tab/>
        <w:t xml:space="preserve">Magnone S, Allegri A, Belotti E, Castelli CC, </w:t>
      </w:r>
      <w:proofErr w:type="spellStart"/>
      <w:r w:rsidRPr="00E2083B">
        <w:rPr>
          <w:lang w:val="en-GB"/>
        </w:rPr>
        <w:t>Ceresoli</w:t>
      </w:r>
      <w:proofErr w:type="spellEnd"/>
      <w:r w:rsidRPr="00E2083B">
        <w:rPr>
          <w:lang w:val="en-GB"/>
        </w:rPr>
        <w:t xml:space="preserve"> M, </w:t>
      </w:r>
      <w:proofErr w:type="spellStart"/>
      <w:r w:rsidRPr="00E2083B">
        <w:rPr>
          <w:lang w:val="en-GB"/>
        </w:rPr>
        <w:t>Coccolini</w:t>
      </w:r>
      <w:proofErr w:type="spellEnd"/>
      <w:r w:rsidRPr="00E2083B">
        <w:rPr>
          <w:lang w:val="en-GB"/>
        </w:rPr>
        <w:t xml:space="preserve"> F, et al. Impact of ATLS Guidelines and Trauma Team Introduction </w:t>
      </w:r>
      <w:proofErr w:type="gramStart"/>
      <w:r w:rsidRPr="00E2083B">
        <w:rPr>
          <w:lang w:val="en-GB"/>
        </w:rPr>
        <w:t>an</w:t>
      </w:r>
      <w:proofErr w:type="gramEnd"/>
      <w:r w:rsidRPr="00E2083B">
        <w:rPr>
          <w:lang w:val="en-GB"/>
        </w:rPr>
        <w:t xml:space="preserve"> 24 </w:t>
      </w:r>
      <w:proofErr w:type="gramStart"/>
      <w:r w:rsidRPr="00E2083B">
        <w:rPr>
          <w:lang w:val="en-GB"/>
        </w:rPr>
        <w:t>Hours</w:t>
      </w:r>
      <w:proofErr w:type="gramEnd"/>
      <w:r w:rsidRPr="00E2083B">
        <w:rPr>
          <w:lang w:val="en-GB"/>
        </w:rPr>
        <w:t xml:space="preserve"> Mortality in Severe Trauma in a Busy Italian Metropolitan Hospital: a Case Control Study. Turkish Journal of Trauma and Emergency Surgery [Internet]. 2015; Available from: http://dx.doi.org/10.5505/tjtes.2015.19540</w:t>
      </w:r>
    </w:p>
    <w:p w14:paraId="3AFE25AC" w14:textId="77777777" w:rsidR="00E2083B" w:rsidRPr="00E2083B" w:rsidRDefault="00E2083B" w:rsidP="00E2083B">
      <w:pPr>
        <w:pStyle w:val="Bibliography"/>
        <w:rPr>
          <w:lang w:val="en-GB"/>
        </w:rPr>
      </w:pPr>
      <w:r w:rsidRPr="00E2083B">
        <w:rPr>
          <w:lang w:val="en-GB"/>
        </w:rPr>
        <w:t>29.</w:t>
      </w:r>
      <w:r w:rsidRPr="00E2083B">
        <w:rPr>
          <w:lang w:val="en-GB"/>
        </w:rPr>
        <w:tab/>
        <w:t xml:space="preserve">Kamau C, </w:t>
      </w:r>
      <w:proofErr w:type="spellStart"/>
      <w:r w:rsidRPr="00E2083B">
        <w:rPr>
          <w:lang w:val="en-GB"/>
        </w:rPr>
        <w:t>Chikophe</w:t>
      </w:r>
      <w:proofErr w:type="spellEnd"/>
      <w:r w:rsidRPr="00E2083B">
        <w:rPr>
          <w:lang w:val="en-GB"/>
        </w:rPr>
        <w:t xml:space="preserve"> I, Abdallah A, Mogere E. Impact of advanced trauma life support training on 30-day mortality in severely injured patients at a Kenyan tertiary </w:t>
      </w:r>
      <w:proofErr w:type="spellStart"/>
      <w:r w:rsidRPr="00E2083B">
        <w:rPr>
          <w:lang w:val="en-GB"/>
        </w:rPr>
        <w:t>center</w:t>
      </w:r>
      <w:proofErr w:type="spellEnd"/>
      <w:r w:rsidRPr="00E2083B">
        <w:rPr>
          <w:lang w:val="en-GB"/>
        </w:rPr>
        <w:t xml:space="preserve">: a retrospective matched case-control study. International Journal of Emergency Medicine. 2024 Oct 10;17(1):153. </w:t>
      </w:r>
    </w:p>
    <w:p w14:paraId="42F81A3D" w14:textId="77777777" w:rsidR="00E2083B" w:rsidRPr="00E2083B" w:rsidRDefault="00E2083B" w:rsidP="00E2083B">
      <w:pPr>
        <w:pStyle w:val="Bibliography"/>
        <w:rPr>
          <w:lang w:val="en-GB"/>
        </w:rPr>
      </w:pPr>
      <w:r w:rsidRPr="00E2083B">
        <w:rPr>
          <w:lang w:val="en-GB"/>
        </w:rPr>
        <w:t>30.</w:t>
      </w:r>
      <w:r w:rsidRPr="00E2083B">
        <w:rPr>
          <w:lang w:val="en-GB"/>
        </w:rPr>
        <w:tab/>
        <w:t>Gerdin Wärnberg M, Berg J, Bhandarkar P, Chatterjee A, Chatterjee S, Chintamani C, et al. A pilot multicentre cluster randomised trial to compare the effect of trauma life support training programmes on patient and provider outcomes. BMJ Open. 2022 Apr;12(4</w:t>
      </w:r>
      <w:proofErr w:type="gramStart"/>
      <w:r w:rsidRPr="00E2083B">
        <w:rPr>
          <w:lang w:val="en-GB"/>
        </w:rPr>
        <w:t>):e</w:t>
      </w:r>
      <w:proofErr w:type="gramEnd"/>
      <w:r w:rsidRPr="00E2083B">
        <w:rPr>
          <w:lang w:val="en-GB"/>
        </w:rPr>
        <w:t xml:space="preserve">057504. </w:t>
      </w:r>
    </w:p>
    <w:p w14:paraId="43137F6F" w14:textId="77777777" w:rsidR="00E2083B" w:rsidRPr="00E2083B" w:rsidRDefault="00E2083B" w:rsidP="00E2083B">
      <w:pPr>
        <w:pStyle w:val="Bibliography"/>
        <w:rPr>
          <w:lang w:val="en-GB"/>
        </w:rPr>
      </w:pPr>
      <w:r w:rsidRPr="00E2083B">
        <w:rPr>
          <w:lang w:val="en-GB"/>
        </w:rPr>
        <w:t>31.</w:t>
      </w:r>
      <w:r w:rsidRPr="00E2083B">
        <w:rPr>
          <w:lang w:val="en-GB"/>
        </w:rPr>
        <w:tab/>
        <w:t xml:space="preserve">Gerdin Wärnberg M, Basak D, Berg J, Chatterjee S, </w:t>
      </w:r>
      <w:proofErr w:type="spellStart"/>
      <w:r w:rsidRPr="00E2083B">
        <w:rPr>
          <w:lang w:val="en-GB"/>
        </w:rPr>
        <w:t>Felländer</w:t>
      </w:r>
      <w:proofErr w:type="spellEnd"/>
      <w:r w:rsidRPr="00E2083B">
        <w:rPr>
          <w:lang w:val="en-GB"/>
        </w:rPr>
        <w:t xml:space="preserve">-Tsai L, Ghag G, et al. Feasibility of a Cluster Randomised Trial on the Effect of Trauma Life Support Training: A Pilot Study. </w:t>
      </w:r>
      <w:proofErr w:type="spellStart"/>
      <w:r w:rsidRPr="00E2083B">
        <w:rPr>
          <w:lang w:val="en-GB"/>
        </w:rPr>
        <w:t>medRxiv</w:t>
      </w:r>
      <w:proofErr w:type="spellEnd"/>
      <w:r w:rsidRPr="00E2083B">
        <w:rPr>
          <w:lang w:val="en-GB"/>
        </w:rPr>
        <w:t xml:space="preserve">. 2024 Nov 26;2024.03.13.24304236. </w:t>
      </w:r>
    </w:p>
    <w:p w14:paraId="5E0CA707" w14:textId="77777777" w:rsidR="00E2083B" w:rsidRPr="00E2083B" w:rsidRDefault="00E2083B" w:rsidP="00E2083B">
      <w:pPr>
        <w:pStyle w:val="Bibliography"/>
        <w:rPr>
          <w:lang w:val="en-GB"/>
        </w:rPr>
      </w:pPr>
      <w:r w:rsidRPr="00E2083B">
        <w:rPr>
          <w:lang w:val="en-GB"/>
        </w:rPr>
        <w:t>32.</w:t>
      </w:r>
      <w:r w:rsidRPr="00E2083B">
        <w:rPr>
          <w:lang w:val="en-GB"/>
        </w:rPr>
        <w:tab/>
        <w:t xml:space="preserve">David S, Gerdin Wärnberg M, Trauma life support training Effectiveness Research Network (TERN) Collaborators. Patient-reported outcomes relevant to post-discharge trauma patients in urban India [Internet]. </w:t>
      </w:r>
      <w:proofErr w:type="spellStart"/>
      <w:r w:rsidRPr="00E2083B">
        <w:rPr>
          <w:lang w:val="en-GB"/>
        </w:rPr>
        <w:t>medRxiv</w:t>
      </w:r>
      <w:proofErr w:type="spellEnd"/>
      <w:r w:rsidRPr="00E2083B">
        <w:rPr>
          <w:lang w:val="en-GB"/>
        </w:rPr>
        <w:t>; 2024 [cited 2024 Nov 11]. p. 2024.02.20.24302971. Available from: https://www.medrxiv.org/content/10.1101/2024.02.20.24302971v2</w:t>
      </w:r>
    </w:p>
    <w:p w14:paraId="2670B25A" w14:textId="77777777" w:rsidR="00E2083B" w:rsidRPr="00E2083B" w:rsidRDefault="00E2083B" w:rsidP="00E2083B">
      <w:pPr>
        <w:pStyle w:val="Bibliography"/>
        <w:rPr>
          <w:lang w:val="en-GB"/>
        </w:rPr>
      </w:pPr>
      <w:r w:rsidRPr="00E2083B">
        <w:rPr>
          <w:lang w:val="en-GB"/>
        </w:rPr>
        <w:t>33.</w:t>
      </w:r>
      <w:r w:rsidRPr="00E2083B">
        <w:rPr>
          <w:lang w:val="en-GB"/>
        </w:rPr>
        <w:tab/>
        <w:t xml:space="preserve">Hemming K, Haines TP, Chilton PJ, Girling AJ, </w:t>
      </w:r>
      <w:proofErr w:type="spellStart"/>
      <w:r w:rsidRPr="00E2083B">
        <w:rPr>
          <w:lang w:val="en-GB"/>
        </w:rPr>
        <w:t>Lilford</w:t>
      </w:r>
      <w:proofErr w:type="spellEnd"/>
      <w:r w:rsidRPr="00E2083B">
        <w:rPr>
          <w:lang w:val="en-GB"/>
        </w:rPr>
        <w:t xml:space="preserve"> RJ. The stepped wedge cluster randomised trial: rationale, design, analysis, and reporting. BMJ. 2015 Feb 6;350(feb06 1):h391–h391. </w:t>
      </w:r>
    </w:p>
    <w:p w14:paraId="4C76F55F" w14:textId="77777777" w:rsidR="00E2083B" w:rsidRPr="00E2083B" w:rsidRDefault="00E2083B" w:rsidP="00E2083B">
      <w:pPr>
        <w:pStyle w:val="Bibliography"/>
        <w:rPr>
          <w:lang w:val="en-GB"/>
        </w:rPr>
      </w:pPr>
      <w:r w:rsidRPr="00E2083B">
        <w:rPr>
          <w:lang w:val="en-GB"/>
        </w:rPr>
        <w:t>34.</w:t>
      </w:r>
      <w:r w:rsidRPr="00E2083B">
        <w:rPr>
          <w:lang w:val="en-GB"/>
        </w:rPr>
        <w:tab/>
        <w:t xml:space="preserve">Grantham KL, Forbes AB, Hooper R, Kasza J. The staircase cluster randomised trial design: A pragmatic alternative to the stepped wedge. Stat Methods Med Res. 2024 Jan 1;33(1):24–41. </w:t>
      </w:r>
    </w:p>
    <w:p w14:paraId="0AB00CB7" w14:textId="77777777" w:rsidR="00E2083B" w:rsidRPr="00E2083B" w:rsidRDefault="00E2083B" w:rsidP="00E2083B">
      <w:pPr>
        <w:pStyle w:val="Bibliography"/>
        <w:rPr>
          <w:lang w:val="en-GB"/>
        </w:rPr>
      </w:pPr>
      <w:r w:rsidRPr="00E2083B">
        <w:rPr>
          <w:lang w:val="en-GB"/>
        </w:rPr>
        <w:t>35.</w:t>
      </w:r>
      <w:r w:rsidRPr="00E2083B">
        <w:rPr>
          <w:lang w:val="en-GB"/>
        </w:rPr>
        <w:tab/>
        <w:t xml:space="preserve">Hemming K, Taljaard M. Reflection on modern methods: when is a stepped-wedge cluster randomized trial a good study design choice? International Journal of Epidemiology. 2020 May;49(3):1043–52. </w:t>
      </w:r>
    </w:p>
    <w:p w14:paraId="1EE47BBC" w14:textId="77777777" w:rsidR="00E2083B" w:rsidRPr="00E2083B" w:rsidRDefault="00E2083B" w:rsidP="00E2083B">
      <w:pPr>
        <w:pStyle w:val="Bibliography"/>
        <w:rPr>
          <w:lang w:val="en-GB"/>
        </w:rPr>
      </w:pPr>
      <w:r w:rsidRPr="00E2083B">
        <w:rPr>
          <w:lang w:val="en-GB"/>
        </w:rPr>
        <w:t>36.</w:t>
      </w:r>
      <w:r w:rsidRPr="00E2083B">
        <w:rPr>
          <w:lang w:val="en-GB"/>
        </w:rPr>
        <w:tab/>
        <w:t xml:space="preserve">Kasza J, Bowden R, Hooper R, Forbes AB. The batched stepped wedge design: A design robust to delays in cluster recruitment. Statistics in Medicine. 2022 May;41(18):3627–41. </w:t>
      </w:r>
    </w:p>
    <w:p w14:paraId="3E6B9810" w14:textId="77777777" w:rsidR="00E2083B" w:rsidRPr="00E2083B" w:rsidRDefault="00E2083B" w:rsidP="00E2083B">
      <w:pPr>
        <w:pStyle w:val="Bibliography"/>
        <w:rPr>
          <w:lang w:val="en-GB"/>
        </w:rPr>
      </w:pPr>
      <w:r w:rsidRPr="00E2083B">
        <w:rPr>
          <w:lang w:val="en-GB"/>
        </w:rPr>
        <w:t>37.</w:t>
      </w:r>
      <w:r w:rsidRPr="00E2083B">
        <w:rPr>
          <w:lang w:val="en-GB"/>
        </w:rPr>
        <w:tab/>
        <w:t xml:space="preserve">Hemming K, Kasza J, Hooper R, Forbes A, Taljaard M. A tutorial on sample size calculation for multiple-period cluster randomized parallel, cross-over and stepped-wedge trials using the Shiny CRT Calculator. International Journal of Epidemiology. 2020 Feb;49(3):979–95. </w:t>
      </w:r>
    </w:p>
    <w:p w14:paraId="40B58391" w14:textId="77777777" w:rsidR="00E2083B" w:rsidRPr="00E2083B" w:rsidRDefault="00E2083B" w:rsidP="00E2083B">
      <w:pPr>
        <w:pStyle w:val="Bibliography"/>
        <w:rPr>
          <w:lang w:val="en-GB"/>
        </w:rPr>
      </w:pPr>
      <w:r w:rsidRPr="00E2083B">
        <w:rPr>
          <w:lang w:val="en-GB"/>
        </w:rPr>
        <w:t>38.</w:t>
      </w:r>
      <w:r w:rsidRPr="00E2083B">
        <w:rPr>
          <w:lang w:val="en-GB"/>
        </w:rPr>
        <w:tab/>
        <w:t xml:space="preserve">Campbell MK, </w:t>
      </w:r>
      <w:proofErr w:type="spellStart"/>
      <w:r w:rsidRPr="00E2083B">
        <w:rPr>
          <w:lang w:val="en-GB"/>
        </w:rPr>
        <w:t>Fayers</w:t>
      </w:r>
      <w:proofErr w:type="spellEnd"/>
      <w:r w:rsidRPr="00E2083B">
        <w:rPr>
          <w:lang w:val="en-GB"/>
        </w:rPr>
        <w:t xml:space="preserve"> PM, Grimshaw JM. Determinants of the </w:t>
      </w:r>
      <w:proofErr w:type="spellStart"/>
      <w:r w:rsidRPr="00E2083B">
        <w:rPr>
          <w:lang w:val="en-GB"/>
        </w:rPr>
        <w:t>intracluster</w:t>
      </w:r>
      <w:proofErr w:type="spellEnd"/>
      <w:r w:rsidRPr="00E2083B">
        <w:rPr>
          <w:lang w:val="en-GB"/>
        </w:rPr>
        <w:t xml:space="preserve"> correlation coefficient </w:t>
      </w:r>
      <w:r w:rsidRPr="00E2083B">
        <w:rPr>
          <w:lang w:val="en-GB"/>
        </w:rPr>
        <w:lastRenderedPageBreak/>
        <w:t xml:space="preserve">in cluster randomized trials: the case of implementation research. Clinical Trials. 2005 Apr;2(2):99–107. </w:t>
      </w:r>
    </w:p>
    <w:p w14:paraId="0E851EC8" w14:textId="77777777" w:rsidR="00E2083B" w:rsidRPr="00E2083B" w:rsidRDefault="00E2083B" w:rsidP="00E2083B">
      <w:pPr>
        <w:pStyle w:val="Bibliography"/>
        <w:rPr>
          <w:lang w:val="en-GB"/>
        </w:rPr>
      </w:pPr>
      <w:r w:rsidRPr="00E2083B">
        <w:rPr>
          <w:lang w:val="en-GB"/>
        </w:rPr>
        <w:t>39.</w:t>
      </w:r>
      <w:r w:rsidRPr="00E2083B">
        <w:rPr>
          <w:lang w:val="en-GB"/>
        </w:rPr>
        <w:tab/>
        <w:t xml:space="preserve">Eldridge SM, Costelloe CE, Kahan BC, Lancaster GA, Kerry SM. How big should the pilot study for my cluster randomised trial be? Statistical Methods in Medical Research. 2015 Jun;25(3):1039–56. </w:t>
      </w:r>
    </w:p>
    <w:p w14:paraId="23FA8E9D" w14:textId="77777777" w:rsidR="00E2083B" w:rsidRPr="00E2083B" w:rsidRDefault="00E2083B" w:rsidP="00E2083B">
      <w:pPr>
        <w:pStyle w:val="Bibliography"/>
        <w:rPr>
          <w:lang w:val="en-GB"/>
        </w:rPr>
      </w:pPr>
      <w:r w:rsidRPr="00E2083B">
        <w:rPr>
          <w:lang w:val="en-GB"/>
        </w:rPr>
        <w:t>40.</w:t>
      </w:r>
      <w:r w:rsidRPr="00E2083B">
        <w:rPr>
          <w:lang w:val="en-GB"/>
        </w:rPr>
        <w:tab/>
        <w:t xml:space="preserve">Martin J, Girling A, </w:t>
      </w:r>
      <w:proofErr w:type="spellStart"/>
      <w:r w:rsidRPr="00E2083B">
        <w:rPr>
          <w:lang w:val="en-GB"/>
        </w:rPr>
        <w:t>Nirantharakumar</w:t>
      </w:r>
      <w:proofErr w:type="spellEnd"/>
      <w:r w:rsidRPr="00E2083B">
        <w:rPr>
          <w:lang w:val="en-GB"/>
        </w:rPr>
        <w:t xml:space="preserve"> K, Ryan R, Marshall T, Hemming K. Intra-cluster and inter-period correlation coefficients for cross-sectional cluster randomised controlled trials for type-2 diabetes in UK primary care. Trials [Internet]. 2016 Aug;17(1). Available from: http://dx.doi.org/10.1186/s13063-016-1532-9</w:t>
      </w:r>
    </w:p>
    <w:p w14:paraId="5E3DDA1A" w14:textId="77777777" w:rsidR="00E2083B" w:rsidRPr="00E2083B" w:rsidRDefault="00E2083B" w:rsidP="00E2083B">
      <w:pPr>
        <w:pStyle w:val="Bibliography"/>
        <w:rPr>
          <w:lang w:val="en-GB"/>
        </w:rPr>
      </w:pPr>
      <w:r w:rsidRPr="00E2083B">
        <w:rPr>
          <w:lang w:val="sv-SE"/>
          <w:rPrChange w:id="704" w:author="Martin Gerdin Wärnberg" w:date="2025-05-28T09:51:00Z" w16du:dateUtc="2025-05-28T07:51:00Z">
            <w:rPr>
              <w:lang w:val="en-GB"/>
            </w:rPr>
          </w:rPrChange>
        </w:rPr>
        <w:t>41.</w:t>
      </w:r>
      <w:r w:rsidRPr="00E2083B">
        <w:rPr>
          <w:lang w:val="sv-SE"/>
          <w:rPrChange w:id="705" w:author="Martin Gerdin Wärnberg" w:date="2025-05-28T09:51:00Z" w16du:dateUtc="2025-05-28T07:51:00Z">
            <w:rPr>
              <w:lang w:val="en-GB"/>
            </w:rPr>
          </w:rPrChange>
        </w:rPr>
        <w:tab/>
      </w:r>
      <w:proofErr w:type="spellStart"/>
      <w:r w:rsidRPr="00E2083B">
        <w:rPr>
          <w:lang w:val="sv-SE"/>
          <w:rPrChange w:id="706" w:author="Martin Gerdin Wärnberg" w:date="2025-05-28T09:51:00Z" w16du:dateUtc="2025-05-28T07:51:00Z">
            <w:rPr>
              <w:lang w:val="en-GB"/>
            </w:rPr>
          </w:rPrChange>
        </w:rPr>
        <w:t>Korevaar</w:t>
      </w:r>
      <w:proofErr w:type="spellEnd"/>
      <w:r w:rsidRPr="00E2083B">
        <w:rPr>
          <w:lang w:val="sv-SE"/>
          <w:rPrChange w:id="707" w:author="Martin Gerdin Wärnberg" w:date="2025-05-28T09:51:00Z" w16du:dateUtc="2025-05-28T07:51:00Z">
            <w:rPr>
              <w:lang w:val="en-GB"/>
            </w:rPr>
          </w:rPrChange>
        </w:rPr>
        <w:t xml:space="preserve"> E, </w:t>
      </w:r>
      <w:proofErr w:type="spellStart"/>
      <w:r w:rsidRPr="00E2083B">
        <w:rPr>
          <w:lang w:val="sv-SE"/>
          <w:rPrChange w:id="708" w:author="Martin Gerdin Wärnberg" w:date="2025-05-28T09:51:00Z" w16du:dateUtc="2025-05-28T07:51:00Z">
            <w:rPr>
              <w:lang w:val="en-GB"/>
            </w:rPr>
          </w:rPrChange>
        </w:rPr>
        <w:t>Kasza</w:t>
      </w:r>
      <w:proofErr w:type="spellEnd"/>
      <w:r w:rsidRPr="00E2083B">
        <w:rPr>
          <w:lang w:val="sv-SE"/>
          <w:rPrChange w:id="709" w:author="Martin Gerdin Wärnberg" w:date="2025-05-28T09:51:00Z" w16du:dateUtc="2025-05-28T07:51:00Z">
            <w:rPr>
              <w:lang w:val="en-GB"/>
            </w:rPr>
          </w:rPrChange>
        </w:rPr>
        <w:t xml:space="preserve"> J, </w:t>
      </w:r>
      <w:proofErr w:type="spellStart"/>
      <w:r w:rsidRPr="00E2083B">
        <w:rPr>
          <w:lang w:val="sv-SE"/>
          <w:rPrChange w:id="710" w:author="Martin Gerdin Wärnberg" w:date="2025-05-28T09:51:00Z" w16du:dateUtc="2025-05-28T07:51:00Z">
            <w:rPr>
              <w:lang w:val="en-GB"/>
            </w:rPr>
          </w:rPrChange>
        </w:rPr>
        <w:t>Taljaard</w:t>
      </w:r>
      <w:proofErr w:type="spellEnd"/>
      <w:r w:rsidRPr="00E2083B">
        <w:rPr>
          <w:lang w:val="sv-SE"/>
          <w:rPrChange w:id="711" w:author="Martin Gerdin Wärnberg" w:date="2025-05-28T09:51:00Z" w16du:dateUtc="2025-05-28T07:51:00Z">
            <w:rPr>
              <w:lang w:val="en-GB"/>
            </w:rPr>
          </w:rPrChange>
        </w:rPr>
        <w:t xml:space="preserve"> M, Hemming K, Haines T, Turner EL, et al. </w:t>
      </w:r>
      <w:r w:rsidRPr="00E2083B">
        <w:rPr>
          <w:lang w:val="en-GB"/>
        </w:rPr>
        <w:t xml:space="preserve">Intra-cluster correlations from the </w:t>
      </w:r>
      <w:proofErr w:type="spellStart"/>
      <w:r w:rsidRPr="00E2083B">
        <w:rPr>
          <w:lang w:val="en-GB"/>
        </w:rPr>
        <w:t>CLustered</w:t>
      </w:r>
      <w:proofErr w:type="spellEnd"/>
      <w:r w:rsidRPr="00E2083B">
        <w:rPr>
          <w:lang w:val="en-GB"/>
        </w:rPr>
        <w:t xml:space="preserve"> </w:t>
      </w:r>
      <w:proofErr w:type="spellStart"/>
      <w:r w:rsidRPr="00E2083B">
        <w:rPr>
          <w:lang w:val="en-GB"/>
        </w:rPr>
        <w:t>OUtcome</w:t>
      </w:r>
      <w:proofErr w:type="spellEnd"/>
      <w:r w:rsidRPr="00E2083B">
        <w:rPr>
          <w:lang w:val="en-GB"/>
        </w:rPr>
        <w:t xml:space="preserve"> Dataset bank to inform the design of longitudinal cluster trials. Clinical Trials. 2021 Jun;18(5):529–40. </w:t>
      </w:r>
    </w:p>
    <w:p w14:paraId="05E4F2B6" w14:textId="77777777" w:rsidR="00E2083B" w:rsidRPr="00E2083B" w:rsidRDefault="00E2083B" w:rsidP="00E2083B">
      <w:pPr>
        <w:pStyle w:val="Bibliography"/>
        <w:rPr>
          <w:lang w:val="sv-SE"/>
          <w:rPrChange w:id="712" w:author="Martin Gerdin Wärnberg" w:date="2025-05-28T09:51:00Z" w16du:dateUtc="2025-05-28T07:51:00Z">
            <w:rPr>
              <w:lang w:val="en-GB"/>
            </w:rPr>
          </w:rPrChange>
        </w:rPr>
      </w:pPr>
      <w:r w:rsidRPr="00E2083B">
        <w:rPr>
          <w:lang w:val="en-GB"/>
        </w:rPr>
        <w:t>42.</w:t>
      </w:r>
      <w:r w:rsidRPr="00E2083B">
        <w:rPr>
          <w:lang w:val="en-GB"/>
        </w:rPr>
        <w:tab/>
      </w:r>
      <w:proofErr w:type="spellStart"/>
      <w:r w:rsidRPr="00E2083B">
        <w:rPr>
          <w:lang w:val="en-GB"/>
        </w:rPr>
        <w:t>Lashoher</w:t>
      </w:r>
      <w:proofErr w:type="spellEnd"/>
      <w:r w:rsidRPr="00E2083B">
        <w:rPr>
          <w:lang w:val="en-GB"/>
        </w:rPr>
        <w:t xml:space="preserve"> A, Schneider EB, </w:t>
      </w:r>
      <w:proofErr w:type="spellStart"/>
      <w:r w:rsidRPr="00E2083B">
        <w:rPr>
          <w:lang w:val="en-GB"/>
        </w:rPr>
        <w:t>Juillard</w:t>
      </w:r>
      <w:proofErr w:type="spellEnd"/>
      <w:r w:rsidRPr="00E2083B">
        <w:rPr>
          <w:lang w:val="en-GB"/>
        </w:rPr>
        <w:t xml:space="preserve"> C, Stevens K, Colantuoni E, Berry WR, et al. Implementation of the World Health Organization Trauma Care Checklist Program in 11 </w:t>
      </w:r>
      <w:proofErr w:type="spellStart"/>
      <w:r w:rsidRPr="00E2083B">
        <w:rPr>
          <w:lang w:val="en-GB"/>
        </w:rPr>
        <w:t>Centers</w:t>
      </w:r>
      <w:proofErr w:type="spellEnd"/>
      <w:r w:rsidRPr="00E2083B">
        <w:rPr>
          <w:lang w:val="en-GB"/>
        </w:rPr>
        <w:t xml:space="preserve"> Across Multiple Economic Strata: Effect on Care Process Measures. </w:t>
      </w:r>
      <w:r w:rsidRPr="00E2083B">
        <w:rPr>
          <w:lang w:val="sv-SE"/>
          <w:rPrChange w:id="713" w:author="Martin Gerdin Wärnberg" w:date="2025-05-28T09:51:00Z" w16du:dateUtc="2025-05-28T07:51:00Z">
            <w:rPr>
              <w:lang w:val="en-GB"/>
            </w:rPr>
          </w:rPrChange>
        </w:rPr>
        <w:t xml:space="preserve">World J </w:t>
      </w:r>
      <w:proofErr w:type="spellStart"/>
      <w:r w:rsidRPr="00E2083B">
        <w:rPr>
          <w:lang w:val="sv-SE"/>
          <w:rPrChange w:id="714" w:author="Martin Gerdin Wärnberg" w:date="2025-05-28T09:51:00Z" w16du:dateUtc="2025-05-28T07:51:00Z">
            <w:rPr>
              <w:lang w:val="en-GB"/>
            </w:rPr>
          </w:rPrChange>
        </w:rPr>
        <w:t>Surg</w:t>
      </w:r>
      <w:proofErr w:type="spellEnd"/>
      <w:r w:rsidRPr="00E2083B">
        <w:rPr>
          <w:lang w:val="sv-SE"/>
          <w:rPrChange w:id="715" w:author="Martin Gerdin Wärnberg" w:date="2025-05-28T09:51:00Z" w16du:dateUtc="2025-05-28T07:51:00Z">
            <w:rPr>
              <w:lang w:val="en-GB"/>
            </w:rPr>
          </w:rPrChange>
        </w:rPr>
        <w:t xml:space="preserve">. 2017 </w:t>
      </w:r>
      <w:proofErr w:type="gramStart"/>
      <w:r w:rsidRPr="00E2083B">
        <w:rPr>
          <w:lang w:val="sv-SE"/>
          <w:rPrChange w:id="716" w:author="Martin Gerdin Wärnberg" w:date="2025-05-28T09:51:00Z" w16du:dateUtc="2025-05-28T07:51:00Z">
            <w:rPr>
              <w:lang w:val="en-GB"/>
            </w:rPr>
          </w:rPrChange>
        </w:rPr>
        <w:t>Apr</w:t>
      </w:r>
      <w:proofErr w:type="gramEnd"/>
      <w:r w:rsidRPr="00E2083B">
        <w:rPr>
          <w:lang w:val="sv-SE"/>
          <w:rPrChange w:id="717" w:author="Martin Gerdin Wärnberg" w:date="2025-05-28T09:51:00Z" w16du:dateUtc="2025-05-28T07:51:00Z">
            <w:rPr>
              <w:lang w:val="en-GB"/>
            </w:rPr>
          </w:rPrChange>
        </w:rPr>
        <w:t xml:space="preserve">;41(4):954–62. </w:t>
      </w:r>
    </w:p>
    <w:p w14:paraId="3B3FECBC" w14:textId="77777777" w:rsidR="00E2083B" w:rsidRPr="00E2083B" w:rsidRDefault="00E2083B" w:rsidP="00E2083B">
      <w:pPr>
        <w:pStyle w:val="Bibliography"/>
        <w:rPr>
          <w:lang w:val="en-GB"/>
        </w:rPr>
      </w:pPr>
      <w:r w:rsidRPr="00E2083B">
        <w:rPr>
          <w:lang w:val="sv-SE"/>
          <w:rPrChange w:id="718" w:author="Martin Gerdin Wärnberg" w:date="2025-05-28T09:51:00Z" w16du:dateUtc="2025-05-28T07:51:00Z">
            <w:rPr>
              <w:lang w:val="en-GB"/>
            </w:rPr>
          </w:rPrChange>
        </w:rPr>
        <w:t>43.</w:t>
      </w:r>
      <w:r w:rsidRPr="00E2083B">
        <w:rPr>
          <w:lang w:val="sv-SE"/>
          <w:rPrChange w:id="719" w:author="Martin Gerdin Wärnberg" w:date="2025-05-28T09:51:00Z" w16du:dateUtc="2025-05-28T07:51:00Z">
            <w:rPr>
              <w:lang w:val="en-GB"/>
            </w:rPr>
          </w:rPrChange>
        </w:rPr>
        <w:tab/>
      </w:r>
      <w:proofErr w:type="spellStart"/>
      <w:r w:rsidRPr="00E2083B">
        <w:rPr>
          <w:lang w:val="sv-SE"/>
          <w:rPrChange w:id="720" w:author="Martin Gerdin Wärnberg" w:date="2025-05-28T09:51:00Z" w16du:dateUtc="2025-05-28T07:51:00Z">
            <w:rPr>
              <w:lang w:val="en-GB"/>
            </w:rPr>
          </w:rPrChange>
        </w:rPr>
        <w:t>Kapitan</w:t>
      </w:r>
      <w:proofErr w:type="spellEnd"/>
      <w:r w:rsidRPr="00E2083B">
        <w:rPr>
          <w:lang w:val="sv-SE"/>
          <w:rPrChange w:id="721" w:author="Martin Gerdin Wärnberg" w:date="2025-05-28T09:51:00Z" w16du:dateUtc="2025-05-28T07:51:00Z">
            <w:rPr>
              <w:lang w:val="en-GB"/>
            </w:rPr>
          </w:rPrChange>
        </w:rPr>
        <w:t xml:space="preserve"> E, Berg J, David S, N ML, </w:t>
      </w:r>
      <w:proofErr w:type="spellStart"/>
      <w:r w:rsidRPr="00E2083B">
        <w:rPr>
          <w:lang w:val="sv-SE"/>
          <w:rPrChange w:id="722" w:author="Martin Gerdin Wärnberg" w:date="2025-05-28T09:51:00Z" w16du:dateUtc="2025-05-28T07:51:00Z">
            <w:rPr>
              <w:lang w:val="en-GB"/>
            </w:rPr>
          </w:rPrChange>
        </w:rPr>
        <w:t>Felländer-Tsai</w:t>
      </w:r>
      <w:proofErr w:type="spellEnd"/>
      <w:r w:rsidRPr="00E2083B">
        <w:rPr>
          <w:lang w:val="sv-SE"/>
          <w:rPrChange w:id="723" w:author="Martin Gerdin Wärnberg" w:date="2025-05-28T09:51:00Z" w16du:dateUtc="2025-05-28T07:51:00Z">
            <w:rPr>
              <w:lang w:val="en-GB"/>
            </w:rPr>
          </w:rPrChange>
        </w:rPr>
        <w:t xml:space="preserve"> L, </w:t>
      </w:r>
      <w:proofErr w:type="spellStart"/>
      <w:r w:rsidRPr="00E2083B">
        <w:rPr>
          <w:lang w:val="sv-SE"/>
          <w:rPrChange w:id="724" w:author="Martin Gerdin Wärnberg" w:date="2025-05-28T09:51:00Z" w16du:dateUtc="2025-05-28T07:51:00Z">
            <w:rPr>
              <w:lang w:val="en-GB"/>
            </w:rPr>
          </w:rPrChange>
        </w:rPr>
        <w:t>Chatterjee</w:t>
      </w:r>
      <w:proofErr w:type="spellEnd"/>
      <w:r w:rsidRPr="00E2083B">
        <w:rPr>
          <w:lang w:val="sv-SE"/>
          <w:rPrChange w:id="725" w:author="Martin Gerdin Wärnberg" w:date="2025-05-28T09:51:00Z" w16du:dateUtc="2025-05-28T07:51:00Z">
            <w:rPr>
              <w:lang w:val="en-GB"/>
            </w:rPr>
          </w:rPrChange>
        </w:rPr>
        <w:t xml:space="preserve"> S, et al. </w:t>
      </w:r>
      <w:r w:rsidRPr="00E2083B">
        <w:rPr>
          <w:lang w:val="en-GB"/>
        </w:rPr>
        <w:t xml:space="preserve">The effect of trauma quality improvement programme implementation on quality of life among trauma patients in urban India. Injury. 2025 Apr 15;112333. </w:t>
      </w:r>
    </w:p>
    <w:p w14:paraId="1E69C01D" w14:textId="77777777" w:rsidR="00E2083B" w:rsidRPr="00E2083B" w:rsidRDefault="00E2083B" w:rsidP="00E2083B">
      <w:pPr>
        <w:pStyle w:val="Bibliography"/>
        <w:rPr>
          <w:lang w:val="en-GB"/>
        </w:rPr>
      </w:pPr>
      <w:r w:rsidRPr="00E2083B">
        <w:rPr>
          <w:lang w:val="en-GB"/>
        </w:rPr>
        <w:t>44.</w:t>
      </w:r>
      <w:r w:rsidRPr="00E2083B">
        <w:rPr>
          <w:lang w:val="en-GB"/>
        </w:rPr>
        <w:tab/>
        <w:t xml:space="preserve">Higgins AM, Neto AS, Bailey M, Barrett J, Bellomo R, Cooper DJ, et al. The psychometric properties and minimal clinically important difference for disability assessment using WHODAS 2.0 in critically ill patients. Critical Care and Resuscitation. 2021 Mar 1;23(1):103–12. </w:t>
      </w:r>
    </w:p>
    <w:p w14:paraId="59FBEDE1" w14:textId="77777777" w:rsidR="00E2083B" w:rsidRPr="00E2083B" w:rsidRDefault="00E2083B" w:rsidP="00E2083B">
      <w:pPr>
        <w:pStyle w:val="Bibliography"/>
        <w:rPr>
          <w:lang w:val="sv-SE"/>
          <w:rPrChange w:id="726" w:author="Martin Gerdin Wärnberg" w:date="2025-05-28T09:51:00Z" w16du:dateUtc="2025-05-28T07:51:00Z">
            <w:rPr>
              <w:lang w:val="en-GB"/>
            </w:rPr>
          </w:rPrChange>
        </w:rPr>
      </w:pPr>
      <w:r w:rsidRPr="00E2083B">
        <w:rPr>
          <w:lang w:val="en-GB"/>
        </w:rPr>
        <w:t>45.</w:t>
      </w:r>
      <w:r w:rsidRPr="00E2083B">
        <w:rPr>
          <w:lang w:val="en-GB"/>
        </w:rPr>
        <w:tab/>
        <w:t>Harris PA, Taylor R, Thielke R, Payne J, Gonzalez N, Conde JG. Research electronic data capture (</w:t>
      </w:r>
      <w:proofErr w:type="spellStart"/>
      <w:r w:rsidRPr="00E2083B">
        <w:rPr>
          <w:lang w:val="en-GB"/>
        </w:rPr>
        <w:t>REDCap</w:t>
      </w:r>
      <w:proofErr w:type="spellEnd"/>
      <w:r w:rsidRPr="00E2083B">
        <w:rPr>
          <w:lang w:val="en-GB"/>
        </w:rPr>
        <w:t xml:space="preserve">)--a metadata-driven methodology and workflow process for providing translational research informatics support. </w:t>
      </w:r>
      <w:r w:rsidRPr="00E2083B">
        <w:rPr>
          <w:lang w:val="sv-SE"/>
          <w:rPrChange w:id="727" w:author="Martin Gerdin Wärnberg" w:date="2025-05-28T09:51:00Z" w16du:dateUtc="2025-05-28T07:51:00Z">
            <w:rPr>
              <w:lang w:val="en-GB"/>
            </w:rPr>
          </w:rPrChange>
        </w:rPr>
        <w:t xml:space="preserve">J </w:t>
      </w:r>
      <w:proofErr w:type="spellStart"/>
      <w:r w:rsidRPr="00E2083B">
        <w:rPr>
          <w:lang w:val="sv-SE"/>
          <w:rPrChange w:id="728" w:author="Martin Gerdin Wärnberg" w:date="2025-05-28T09:51:00Z" w16du:dateUtc="2025-05-28T07:51:00Z">
            <w:rPr>
              <w:lang w:val="en-GB"/>
            </w:rPr>
          </w:rPrChange>
        </w:rPr>
        <w:t>Biomed</w:t>
      </w:r>
      <w:proofErr w:type="spellEnd"/>
      <w:r w:rsidRPr="00E2083B">
        <w:rPr>
          <w:lang w:val="sv-SE"/>
          <w:rPrChange w:id="729" w:author="Martin Gerdin Wärnberg" w:date="2025-05-28T09:51:00Z" w16du:dateUtc="2025-05-28T07:51:00Z">
            <w:rPr>
              <w:lang w:val="en-GB"/>
            </w:rPr>
          </w:rPrChange>
        </w:rPr>
        <w:t xml:space="preserve"> </w:t>
      </w:r>
      <w:proofErr w:type="spellStart"/>
      <w:r w:rsidRPr="00E2083B">
        <w:rPr>
          <w:lang w:val="sv-SE"/>
          <w:rPrChange w:id="730" w:author="Martin Gerdin Wärnberg" w:date="2025-05-28T09:51:00Z" w16du:dateUtc="2025-05-28T07:51:00Z">
            <w:rPr>
              <w:lang w:val="en-GB"/>
            </w:rPr>
          </w:rPrChange>
        </w:rPr>
        <w:t>Inform</w:t>
      </w:r>
      <w:proofErr w:type="spellEnd"/>
      <w:r w:rsidRPr="00E2083B">
        <w:rPr>
          <w:lang w:val="sv-SE"/>
          <w:rPrChange w:id="731" w:author="Martin Gerdin Wärnberg" w:date="2025-05-28T09:51:00Z" w16du:dateUtc="2025-05-28T07:51:00Z">
            <w:rPr>
              <w:lang w:val="en-GB"/>
            </w:rPr>
          </w:rPrChange>
        </w:rPr>
        <w:t xml:space="preserve">. 2009 </w:t>
      </w:r>
      <w:proofErr w:type="gramStart"/>
      <w:r w:rsidRPr="00E2083B">
        <w:rPr>
          <w:lang w:val="sv-SE"/>
          <w:rPrChange w:id="732" w:author="Martin Gerdin Wärnberg" w:date="2025-05-28T09:51:00Z" w16du:dateUtc="2025-05-28T07:51:00Z">
            <w:rPr>
              <w:lang w:val="en-GB"/>
            </w:rPr>
          </w:rPrChange>
        </w:rPr>
        <w:t>Apr</w:t>
      </w:r>
      <w:proofErr w:type="gramEnd"/>
      <w:r w:rsidRPr="00E2083B">
        <w:rPr>
          <w:lang w:val="sv-SE"/>
          <w:rPrChange w:id="733" w:author="Martin Gerdin Wärnberg" w:date="2025-05-28T09:51:00Z" w16du:dateUtc="2025-05-28T07:51:00Z">
            <w:rPr>
              <w:lang w:val="en-GB"/>
            </w:rPr>
          </w:rPrChange>
        </w:rPr>
        <w:t xml:space="preserve">;42(2):377–81. </w:t>
      </w:r>
    </w:p>
    <w:p w14:paraId="30E1A64F" w14:textId="77777777" w:rsidR="00E2083B" w:rsidRPr="00E2083B" w:rsidRDefault="00E2083B" w:rsidP="00E2083B">
      <w:pPr>
        <w:pStyle w:val="Bibliography"/>
        <w:rPr>
          <w:lang w:val="sv-SE"/>
          <w:rPrChange w:id="734" w:author="Martin Gerdin Wärnberg" w:date="2025-05-28T09:51:00Z" w16du:dateUtc="2025-05-28T07:51:00Z">
            <w:rPr>
              <w:lang w:val="en-GB"/>
            </w:rPr>
          </w:rPrChange>
        </w:rPr>
      </w:pPr>
      <w:r w:rsidRPr="00E2083B">
        <w:rPr>
          <w:lang w:val="sv-SE"/>
          <w:rPrChange w:id="735" w:author="Martin Gerdin Wärnberg" w:date="2025-05-28T09:51:00Z" w16du:dateUtc="2025-05-28T07:51:00Z">
            <w:rPr>
              <w:lang w:val="en-GB"/>
            </w:rPr>
          </w:rPrChange>
        </w:rPr>
        <w:t>46.</w:t>
      </w:r>
      <w:r w:rsidRPr="00E2083B">
        <w:rPr>
          <w:lang w:val="sv-SE"/>
          <w:rPrChange w:id="736" w:author="Martin Gerdin Wärnberg" w:date="2025-05-28T09:51:00Z" w16du:dateUtc="2025-05-28T07:51:00Z">
            <w:rPr>
              <w:lang w:val="en-GB"/>
            </w:rPr>
          </w:rPrChange>
        </w:rPr>
        <w:tab/>
        <w:t xml:space="preserve">Harris PA, Taylor R, Minor BL, Elliott V, Fernandez M, O’Neal L, et al. </w:t>
      </w:r>
      <w:r w:rsidRPr="00E2083B">
        <w:rPr>
          <w:lang w:val="en-GB"/>
        </w:rPr>
        <w:t xml:space="preserve">The </w:t>
      </w:r>
      <w:proofErr w:type="spellStart"/>
      <w:r w:rsidRPr="00E2083B">
        <w:rPr>
          <w:lang w:val="en-GB"/>
        </w:rPr>
        <w:t>REDCap</w:t>
      </w:r>
      <w:proofErr w:type="spellEnd"/>
      <w:r w:rsidRPr="00E2083B">
        <w:rPr>
          <w:lang w:val="en-GB"/>
        </w:rPr>
        <w:t xml:space="preserve"> consortium: Building an international community of software platform partners. </w:t>
      </w:r>
      <w:r w:rsidRPr="00E2083B">
        <w:rPr>
          <w:lang w:val="sv-SE"/>
          <w:rPrChange w:id="737" w:author="Martin Gerdin Wärnberg" w:date="2025-05-28T09:51:00Z" w16du:dateUtc="2025-05-28T07:51:00Z">
            <w:rPr>
              <w:lang w:val="en-GB"/>
            </w:rPr>
          </w:rPrChange>
        </w:rPr>
        <w:t xml:space="preserve">J </w:t>
      </w:r>
      <w:proofErr w:type="spellStart"/>
      <w:r w:rsidRPr="00E2083B">
        <w:rPr>
          <w:lang w:val="sv-SE"/>
          <w:rPrChange w:id="738" w:author="Martin Gerdin Wärnberg" w:date="2025-05-28T09:51:00Z" w16du:dateUtc="2025-05-28T07:51:00Z">
            <w:rPr>
              <w:lang w:val="en-GB"/>
            </w:rPr>
          </w:rPrChange>
        </w:rPr>
        <w:t>Biomed</w:t>
      </w:r>
      <w:proofErr w:type="spellEnd"/>
      <w:r w:rsidRPr="00E2083B">
        <w:rPr>
          <w:lang w:val="sv-SE"/>
          <w:rPrChange w:id="739" w:author="Martin Gerdin Wärnberg" w:date="2025-05-28T09:51:00Z" w16du:dateUtc="2025-05-28T07:51:00Z">
            <w:rPr>
              <w:lang w:val="en-GB"/>
            </w:rPr>
          </w:rPrChange>
        </w:rPr>
        <w:t xml:space="preserve"> </w:t>
      </w:r>
      <w:proofErr w:type="spellStart"/>
      <w:r w:rsidRPr="00E2083B">
        <w:rPr>
          <w:lang w:val="sv-SE"/>
          <w:rPrChange w:id="740" w:author="Martin Gerdin Wärnberg" w:date="2025-05-28T09:51:00Z" w16du:dateUtc="2025-05-28T07:51:00Z">
            <w:rPr>
              <w:lang w:val="en-GB"/>
            </w:rPr>
          </w:rPrChange>
        </w:rPr>
        <w:t>Inform</w:t>
      </w:r>
      <w:proofErr w:type="spellEnd"/>
      <w:r w:rsidRPr="00E2083B">
        <w:rPr>
          <w:lang w:val="sv-SE"/>
          <w:rPrChange w:id="741" w:author="Martin Gerdin Wärnberg" w:date="2025-05-28T09:51:00Z" w16du:dateUtc="2025-05-28T07:51:00Z">
            <w:rPr>
              <w:lang w:val="en-GB"/>
            </w:rPr>
          </w:rPrChange>
        </w:rPr>
        <w:t xml:space="preserve">. 2019 </w:t>
      </w:r>
      <w:proofErr w:type="gramStart"/>
      <w:r w:rsidRPr="00E2083B">
        <w:rPr>
          <w:lang w:val="sv-SE"/>
          <w:rPrChange w:id="742" w:author="Martin Gerdin Wärnberg" w:date="2025-05-28T09:51:00Z" w16du:dateUtc="2025-05-28T07:51:00Z">
            <w:rPr>
              <w:lang w:val="en-GB"/>
            </w:rPr>
          </w:rPrChange>
        </w:rPr>
        <w:t>Jul;95:103208</w:t>
      </w:r>
      <w:proofErr w:type="gramEnd"/>
      <w:r w:rsidRPr="00E2083B">
        <w:rPr>
          <w:lang w:val="sv-SE"/>
          <w:rPrChange w:id="743" w:author="Martin Gerdin Wärnberg" w:date="2025-05-28T09:51:00Z" w16du:dateUtc="2025-05-28T07:51:00Z">
            <w:rPr>
              <w:lang w:val="en-GB"/>
            </w:rPr>
          </w:rPrChange>
        </w:rPr>
        <w:t xml:space="preserve">. </w:t>
      </w:r>
    </w:p>
    <w:p w14:paraId="5BB5E8CF" w14:textId="77777777" w:rsidR="00E2083B" w:rsidRPr="00E2083B" w:rsidRDefault="00E2083B" w:rsidP="00E2083B">
      <w:pPr>
        <w:pStyle w:val="Bibliography"/>
        <w:rPr>
          <w:lang w:val="en-GB"/>
        </w:rPr>
      </w:pPr>
      <w:r w:rsidRPr="00E2083B">
        <w:rPr>
          <w:lang w:val="sv-SE"/>
          <w:rPrChange w:id="744" w:author="Martin Gerdin Wärnberg" w:date="2025-05-28T09:51:00Z" w16du:dateUtc="2025-05-28T07:51:00Z">
            <w:rPr>
              <w:lang w:val="en-GB"/>
            </w:rPr>
          </w:rPrChange>
        </w:rPr>
        <w:t>47.</w:t>
      </w:r>
      <w:r w:rsidRPr="00E2083B">
        <w:rPr>
          <w:lang w:val="sv-SE"/>
          <w:rPrChange w:id="745" w:author="Martin Gerdin Wärnberg" w:date="2025-05-28T09:51:00Z" w16du:dateUtc="2025-05-28T07:51:00Z">
            <w:rPr>
              <w:lang w:val="en-GB"/>
            </w:rPr>
          </w:rPrChange>
        </w:rPr>
        <w:tab/>
        <w:t xml:space="preserve">Li F, Hughes JP, Hemming K, </w:t>
      </w:r>
      <w:proofErr w:type="spellStart"/>
      <w:r w:rsidRPr="00E2083B">
        <w:rPr>
          <w:lang w:val="sv-SE"/>
          <w:rPrChange w:id="746" w:author="Martin Gerdin Wärnberg" w:date="2025-05-28T09:51:00Z" w16du:dateUtc="2025-05-28T07:51:00Z">
            <w:rPr>
              <w:lang w:val="en-GB"/>
            </w:rPr>
          </w:rPrChange>
        </w:rPr>
        <w:t>Taljaard</w:t>
      </w:r>
      <w:proofErr w:type="spellEnd"/>
      <w:r w:rsidRPr="00E2083B">
        <w:rPr>
          <w:lang w:val="sv-SE"/>
          <w:rPrChange w:id="747" w:author="Martin Gerdin Wärnberg" w:date="2025-05-28T09:51:00Z" w16du:dateUtc="2025-05-28T07:51:00Z">
            <w:rPr>
              <w:lang w:val="en-GB"/>
            </w:rPr>
          </w:rPrChange>
        </w:rPr>
        <w:t xml:space="preserve"> M, </w:t>
      </w:r>
      <w:proofErr w:type="spellStart"/>
      <w:r w:rsidRPr="00E2083B">
        <w:rPr>
          <w:lang w:val="sv-SE"/>
          <w:rPrChange w:id="748" w:author="Martin Gerdin Wärnberg" w:date="2025-05-28T09:51:00Z" w16du:dateUtc="2025-05-28T07:51:00Z">
            <w:rPr>
              <w:lang w:val="en-GB"/>
            </w:rPr>
          </w:rPrChange>
        </w:rPr>
        <w:t>Melnick</w:t>
      </w:r>
      <w:proofErr w:type="spellEnd"/>
      <w:r w:rsidRPr="00E2083B">
        <w:rPr>
          <w:lang w:val="sv-SE"/>
          <w:rPrChange w:id="749" w:author="Martin Gerdin Wärnberg" w:date="2025-05-28T09:51:00Z" w16du:dateUtc="2025-05-28T07:51:00Z">
            <w:rPr>
              <w:lang w:val="en-GB"/>
            </w:rPr>
          </w:rPrChange>
        </w:rPr>
        <w:t xml:space="preserve"> ER, </w:t>
      </w:r>
      <w:proofErr w:type="spellStart"/>
      <w:r w:rsidRPr="00E2083B">
        <w:rPr>
          <w:lang w:val="sv-SE"/>
          <w:rPrChange w:id="750" w:author="Martin Gerdin Wärnberg" w:date="2025-05-28T09:51:00Z" w16du:dateUtc="2025-05-28T07:51:00Z">
            <w:rPr>
              <w:lang w:val="en-GB"/>
            </w:rPr>
          </w:rPrChange>
        </w:rPr>
        <w:t>Heagerty</w:t>
      </w:r>
      <w:proofErr w:type="spellEnd"/>
      <w:r w:rsidRPr="00E2083B">
        <w:rPr>
          <w:lang w:val="sv-SE"/>
          <w:rPrChange w:id="751" w:author="Martin Gerdin Wärnberg" w:date="2025-05-28T09:51:00Z" w16du:dateUtc="2025-05-28T07:51:00Z">
            <w:rPr>
              <w:lang w:val="en-GB"/>
            </w:rPr>
          </w:rPrChange>
        </w:rPr>
        <w:t xml:space="preserve"> PJ. </w:t>
      </w:r>
      <w:r w:rsidRPr="00E2083B">
        <w:rPr>
          <w:lang w:val="en-GB"/>
        </w:rPr>
        <w:t xml:space="preserve">Mixed-effects models for the design and analysis of stepped wedge cluster randomized trials: An overview. Statistical Methods in Medical Research. 2020 Jul;30(2):612–39. </w:t>
      </w:r>
    </w:p>
    <w:p w14:paraId="6CB12B4F" w14:textId="77777777" w:rsidR="00E2083B" w:rsidRPr="00E2083B" w:rsidRDefault="00E2083B" w:rsidP="00E2083B">
      <w:pPr>
        <w:pStyle w:val="Bibliography"/>
        <w:rPr>
          <w:lang w:val="en-GB"/>
        </w:rPr>
      </w:pPr>
      <w:r w:rsidRPr="00E2083B">
        <w:rPr>
          <w:lang w:val="en-GB"/>
        </w:rPr>
        <w:t>48.</w:t>
      </w:r>
      <w:r w:rsidRPr="00E2083B">
        <w:rPr>
          <w:lang w:val="en-GB"/>
        </w:rPr>
        <w:tab/>
        <w:t xml:space="preserve">Diaz T, Strong KL, Cao B, </w:t>
      </w:r>
      <w:proofErr w:type="spellStart"/>
      <w:r w:rsidRPr="00E2083B">
        <w:rPr>
          <w:lang w:val="en-GB"/>
        </w:rPr>
        <w:t>Guthold</w:t>
      </w:r>
      <w:proofErr w:type="spellEnd"/>
      <w:r w:rsidRPr="00E2083B">
        <w:rPr>
          <w:lang w:val="en-GB"/>
        </w:rPr>
        <w:t xml:space="preserve"> R, Moran AC, Moller AB, et al. A call for standardised age-disaggregated health data. The Lancet Healthy Longevity. 2021 Jul 1;2(7</w:t>
      </w:r>
      <w:proofErr w:type="gramStart"/>
      <w:r w:rsidRPr="00E2083B">
        <w:rPr>
          <w:lang w:val="en-GB"/>
        </w:rPr>
        <w:t>):e</w:t>
      </w:r>
      <w:proofErr w:type="gramEnd"/>
      <w:r w:rsidRPr="00E2083B">
        <w:rPr>
          <w:lang w:val="en-GB"/>
        </w:rPr>
        <w:t xml:space="preserve">436–43. </w:t>
      </w:r>
    </w:p>
    <w:p w14:paraId="63D754EE" w14:textId="77777777" w:rsidR="00E2083B" w:rsidRPr="00E2083B" w:rsidRDefault="00E2083B" w:rsidP="00E2083B">
      <w:pPr>
        <w:pStyle w:val="Bibliography"/>
        <w:rPr>
          <w:lang w:val="en-GB"/>
        </w:rPr>
      </w:pPr>
      <w:r w:rsidRPr="00E2083B">
        <w:rPr>
          <w:lang w:val="en-GB"/>
        </w:rPr>
        <w:t>49.</w:t>
      </w:r>
      <w:r w:rsidRPr="00E2083B">
        <w:rPr>
          <w:lang w:val="en-GB"/>
        </w:rPr>
        <w:tab/>
        <w:t xml:space="preserve">Hornor MA, Hoeft C, </w:t>
      </w:r>
      <w:proofErr w:type="spellStart"/>
      <w:r w:rsidRPr="00E2083B">
        <w:rPr>
          <w:lang w:val="en-GB"/>
        </w:rPr>
        <w:t>Nathens</w:t>
      </w:r>
      <w:proofErr w:type="spellEnd"/>
      <w:r w:rsidRPr="00E2083B">
        <w:rPr>
          <w:lang w:val="en-GB"/>
        </w:rPr>
        <w:t xml:space="preserve"> AB. Quality Benchmarking in Trauma: from the NTDB to TQIP. Current Trauma Reports. 2018 Apr;4(2):160–9. </w:t>
      </w:r>
    </w:p>
    <w:p w14:paraId="56E22991" w14:textId="77777777" w:rsidR="00E2083B" w:rsidRPr="00E2083B" w:rsidRDefault="00E2083B" w:rsidP="00E2083B">
      <w:pPr>
        <w:pStyle w:val="Bibliography"/>
        <w:rPr>
          <w:lang w:val="en-GB"/>
        </w:rPr>
      </w:pPr>
      <w:r w:rsidRPr="00E2083B">
        <w:rPr>
          <w:lang w:val="en-GB"/>
        </w:rPr>
        <w:t>50.</w:t>
      </w:r>
      <w:r w:rsidRPr="00E2083B">
        <w:rPr>
          <w:lang w:val="en-GB"/>
        </w:rPr>
        <w:tab/>
        <w:t xml:space="preserve">Kamp CB, Dankiewicz J, Harboe Olsen M, Holgersson J, Saxena M, Young P, et al. Sedation, temperature and pressure after cardiac arrest and resuscitation—The STEPCARE trial: A statistical analysis plan. Acta </w:t>
      </w:r>
      <w:proofErr w:type="spellStart"/>
      <w:r w:rsidRPr="00E2083B">
        <w:rPr>
          <w:lang w:val="en-GB"/>
        </w:rPr>
        <w:t>Anaesthesiologica</w:t>
      </w:r>
      <w:proofErr w:type="spellEnd"/>
      <w:r w:rsidRPr="00E2083B">
        <w:rPr>
          <w:lang w:val="en-GB"/>
        </w:rPr>
        <w:t xml:space="preserve"> Scandinavica. 2025;69(5</w:t>
      </w:r>
      <w:proofErr w:type="gramStart"/>
      <w:r w:rsidRPr="00E2083B">
        <w:rPr>
          <w:lang w:val="en-GB"/>
        </w:rPr>
        <w:t>):e</w:t>
      </w:r>
      <w:proofErr w:type="gramEnd"/>
      <w:r w:rsidRPr="00E2083B">
        <w:rPr>
          <w:lang w:val="en-GB"/>
        </w:rPr>
        <w:t xml:space="preserve">70033. </w:t>
      </w:r>
    </w:p>
    <w:p w14:paraId="3D618A39" w14:textId="77777777" w:rsidR="00E2083B" w:rsidRPr="00E2083B" w:rsidRDefault="00E2083B" w:rsidP="00E2083B">
      <w:pPr>
        <w:pStyle w:val="Bibliography"/>
        <w:rPr>
          <w:lang w:val="en-GB"/>
        </w:rPr>
      </w:pPr>
      <w:r w:rsidRPr="00E2083B">
        <w:rPr>
          <w:lang w:val="en-GB"/>
        </w:rPr>
        <w:t>51.</w:t>
      </w:r>
      <w:r w:rsidRPr="00E2083B">
        <w:rPr>
          <w:lang w:val="en-GB"/>
        </w:rPr>
        <w:tab/>
        <w:t>ICMJE | Recommendations | Defining the Role of Authors and Contributors [Internet]. [cited 2024 Feb 9]. Available from: https://www.icmje.org/recommendations/browse/roles-and-responsibilities/defining-the-role-of-authors-and-contributors.html</w:t>
      </w:r>
    </w:p>
    <w:p w14:paraId="1564E4CF" w14:textId="620091C9" w:rsidR="001B1D96" w:rsidRPr="001B1D96" w:rsidRDefault="001B1D96" w:rsidP="00E2083B">
      <w:pPr>
        <w:pStyle w:val="Bibliography"/>
      </w:pPr>
      <w:r>
        <w:fldChar w:fldCharType="end"/>
      </w:r>
    </w:p>
    <w:sectPr w:rsidR="001B1D96" w:rsidRPr="001B1D96">
      <w:headerReference w:type="default" r:id="rId18"/>
      <w:footerReference w:type="default" r:id="rId19"/>
      <w:pgSz w:w="11910" w:h="16840"/>
      <w:pgMar w:top="1160" w:right="850" w:bottom="940" w:left="1275" w:header="0" w:footer="74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2A4A6E5" w14:textId="77777777" w:rsidR="007C7F2E" w:rsidRDefault="007C7F2E">
      <w:r>
        <w:separator/>
      </w:r>
    </w:p>
  </w:endnote>
  <w:endnote w:type="continuationSeparator" w:id="0">
    <w:p w14:paraId="5C8B7E58" w14:textId="77777777" w:rsidR="007C7F2E" w:rsidRDefault="007C7F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embedRegular r:id="rId1" w:fontKey="{85BA2709-B442-5244-9A89-BB4AC4592CEE}"/>
  </w:font>
  <w:font w:name="Noto Sans Symbols">
    <w:altName w:val="Calibri"/>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embedRegular r:id="rId3" w:fontKey="{95BD9916-D9D0-4542-9587-D03287E8E963}"/>
    <w:embedBold r:id="rId4" w:fontKey="{47768C1F-6920-B346-B4C3-53BF299500A7}"/>
    <w:embedItalic r:id="rId5" w:fontKey="{296C3FFA-88B1-AF46-90EA-C9DAE5B80DC4}"/>
    <w:embedBoldItalic r:id="rId6" w:fontKey="{7E59E796-726A-6647-A353-F2DBD202178D}"/>
  </w:font>
  <w:font w:name="Arial">
    <w:panose1 w:val="020B0604020202020204"/>
    <w:charset w:val="00"/>
    <w:family w:val="swiss"/>
    <w:pitch w:val="variable"/>
    <w:sig w:usb0="E0002EFF" w:usb1="C000785B" w:usb2="00000009" w:usb3="00000000" w:csb0="000001FF" w:csb1="00000000"/>
    <w:embedRegular r:id="rId7" w:fontKey="{3E27834C-4B99-9843-AB20-B8B7891BF9F7}"/>
    <w:embedBold r:id="rId8" w:fontKey="{A4A182FD-6A86-B242-A6A9-D0DF2DE31716}"/>
    <w:embedItalic r:id="rId9" w:fontKey="{913BB21F-763E-4745-B040-D7B6F3BE36CD}"/>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0" w:fontKey="{59DB0326-4482-6E45-88D9-F539A925208A}"/>
    <w:embedItalic r:id="rId11" w:fontKey="{768FDF29-C641-7B4E-88FD-2BB59E953CC3}"/>
  </w:font>
  <w:font w:name="Gungsuh">
    <w:panose1 w:val="02030600000101010101"/>
    <w:charset w:val="81"/>
    <w:family w:val="roman"/>
    <w:pitch w:val="variable"/>
    <w:sig w:usb0="B00002AF" w:usb1="69D77CFB" w:usb2="00000030" w:usb3="00000000" w:csb0="0008009F" w:csb1="00000000"/>
    <w:embedRegular r:id="rId12" w:subsetted="1" w:fontKey="{C574C31D-3457-C345-8770-851CAEDB3218}"/>
  </w:font>
  <w:font w:name="Calibri">
    <w:panose1 w:val="020F0502020204030204"/>
    <w:charset w:val="00"/>
    <w:family w:val="swiss"/>
    <w:pitch w:val="variable"/>
    <w:sig w:usb0="E4002EFF" w:usb1="C000247B" w:usb2="00000009" w:usb3="00000000" w:csb0="000001FF" w:csb1="00000000"/>
    <w:embedRegular r:id="rId13" w:fontKey="{D59417C8-92D9-6040-97D5-A20987082FE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31" w14:textId="77777777" w:rsidR="00CE4CB3" w:rsidRDefault="00391F2E">
    <w:pPr>
      <w:pBdr>
        <w:top w:val="nil"/>
        <w:left w:val="nil"/>
        <w:bottom w:val="nil"/>
        <w:right w:val="nil"/>
        <w:between w:val="nil"/>
      </w:pBdr>
      <w:spacing w:line="14" w:lineRule="auto"/>
      <w:jc w:val="left"/>
      <w:rPr>
        <w:color w:val="000000"/>
        <w:sz w:val="20"/>
        <w:szCs w:val="20"/>
      </w:rPr>
    </w:pPr>
    <w:r>
      <w:rPr>
        <w:noProof/>
      </w:rPr>
      <mc:AlternateContent>
        <mc:Choice Requires="wps">
          <w:drawing>
            <wp:anchor distT="0" distB="0" distL="0" distR="0" simplePos="0" relativeHeight="251658240" behindDoc="1" locked="0" layoutInCell="1" hidden="0" allowOverlap="1" wp14:anchorId="36D46B74" wp14:editId="0E2B16A3">
              <wp:simplePos x="0" y="0"/>
              <wp:positionH relativeFrom="column">
                <wp:posOffset>5715000</wp:posOffset>
              </wp:positionH>
              <wp:positionV relativeFrom="paragraph">
                <wp:posOffset>10071100</wp:posOffset>
              </wp:positionV>
              <wp:extent cx="168910" cy="176530"/>
              <wp:effectExtent l="0" t="0" r="0" b="0"/>
              <wp:wrapNone/>
              <wp:docPr id="913407661" name="Rectangle 913407661"/>
              <wp:cNvGraphicFramePr/>
              <a:graphic xmlns:a="http://schemas.openxmlformats.org/drawingml/2006/main">
                <a:graphicData uri="http://schemas.microsoft.com/office/word/2010/wordprocessingShape">
                  <wps:wsp>
                    <wps:cNvSpPr/>
                    <wps:spPr>
                      <a:xfrm>
                        <a:off x="5266308" y="3696498"/>
                        <a:ext cx="159385" cy="167005"/>
                      </a:xfrm>
                      <a:prstGeom prst="rect">
                        <a:avLst/>
                      </a:prstGeom>
                      <a:noFill/>
                      <a:ln>
                        <a:noFill/>
                      </a:ln>
                    </wps:spPr>
                    <wps:txbx>
                      <w:txbxContent>
                        <w:p w14:paraId="5D7BD2AE" w14:textId="77777777" w:rsidR="00CE4CB3" w:rsidRDefault="00391F2E">
                          <w:pPr>
                            <w:spacing w:before="12"/>
                            <w:ind w:left="60" w:firstLine="60"/>
                            <w:jc w:val="left"/>
                            <w:textDirection w:val="btLr"/>
                          </w:pPr>
                          <w:r>
                            <w:rPr>
                              <w:color w:val="000000"/>
                              <w:sz w:val="20"/>
                            </w:rPr>
                            <w:t xml:space="preserve"> PAGE 1</w:t>
                          </w:r>
                        </w:p>
                      </w:txbxContent>
                    </wps:txbx>
                    <wps:bodyPr spcFirstLastPara="1" wrap="square" lIns="0" tIns="0" rIns="0" bIns="0" anchor="t" anchorCtr="0">
                      <a:noAutofit/>
                    </wps:bodyPr>
                  </wps:wsp>
                </a:graphicData>
              </a:graphic>
            </wp:anchor>
          </w:drawing>
        </mc:Choice>
        <mc:Fallback>
          <w:pict>
            <v:rect w14:anchorId="36D46B74" id="Rectangle 913407661" o:spid="_x0000_s1026" style="position:absolute;margin-left:450pt;margin-top:793pt;width:13.3pt;height:13.9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" filled="f" stroked="f">
              <v:textbox inset="0,0,0,0">
                <w:txbxContent>
                  <w:p w14:paraId="5D7BD2AE" w14:textId="77777777" w:rsidR="00CE4CB3" w:rsidRDefault="00391F2E">
                    <w:pPr>
                      <w:spacing w:before="12"/>
                      <w:ind w:left="60" w:firstLine="60"/>
                      <w:jc w:val="left"/>
                      <w:textDirection w:val="btLr"/>
                    </w:pPr>
                    <w:r>
                      <w:rPr>
                        <w:color w:val="000000"/>
                        <w:sz w:val="20"/>
                      </w:rPr>
                      <w:t xml:space="preserve"> PAGE 1</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EA45E08" w14:textId="77777777" w:rsidR="007C7F2E" w:rsidRDefault="007C7F2E">
      <w:r>
        <w:separator/>
      </w:r>
    </w:p>
  </w:footnote>
  <w:footnote w:type="continuationSeparator" w:id="0">
    <w:p w14:paraId="543CA47B" w14:textId="77777777" w:rsidR="007C7F2E" w:rsidRDefault="007C7F2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2C" w14:textId="77777777" w:rsidR="00CE4CB3" w:rsidRDefault="00CE4CB3">
    <w:pPr>
      <w:pBdr>
        <w:top w:val="nil"/>
        <w:left w:val="nil"/>
        <w:bottom w:val="nil"/>
        <w:right w:val="nil"/>
        <w:between w:val="nil"/>
      </w:pBdr>
      <w:spacing w:line="276" w:lineRule="auto"/>
      <w:jc w:val="left"/>
      <w:rPr>
        <w:rFonts w:ascii="Times New Roman" w:eastAsia="Times New Roman" w:hAnsi="Times New Roman" w:cs="Times New Roman"/>
      </w:rPr>
    </w:pPr>
  </w:p>
  <w:tbl>
    <w:tblPr>
      <w:tblStyle w:val="a2"/>
      <w:tblW w:w="9780" w:type="dxa"/>
      <w:tblLayout w:type="fixed"/>
      <w:tblLook w:val="0600" w:firstRow="0" w:lastRow="0" w:firstColumn="0" w:lastColumn="0" w:noHBand="1" w:noVBand="1"/>
    </w:tblPr>
    <w:tblGrid>
      <w:gridCol w:w="3260"/>
      <w:gridCol w:w="3260"/>
      <w:gridCol w:w="3260"/>
    </w:tblGrid>
    <w:tr w:rsidR="00CE4CB3" w14:paraId="0EA9B55E" w14:textId="77777777">
      <w:trPr>
        <w:trHeight w:val="300"/>
      </w:trPr>
      <w:tc>
        <w:tcPr>
          <w:tcW w:w="3260" w:type="dxa"/>
        </w:tcPr>
        <w:p w14:paraId="0000022D" w14:textId="77777777" w:rsidR="00CE4CB3" w:rsidRDefault="00CE4CB3">
          <w:pPr>
            <w:pBdr>
              <w:top w:val="nil"/>
              <w:left w:val="nil"/>
              <w:bottom w:val="nil"/>
              <w:right w:val="nil"/>
              <w:between w:val="nil"/>
            </w:pBdr>
            <w:tabs>
              <w:tab w:val="center" w:pos="4513"/>
              <w:tab w:val="right" w:pos="9026"/>
            </w:tabs>
            <w:ind w:left="-115"/>
            <w:jc w:val="left"/>
            <w:rPr>
              <w:color w:val="000000"/>
              <w:sz w:val="22"/>
              <w:szCs w:val="22"/>
            </w:rPr>
          </w:pPr>
        </w:p>
      </w:tc>
      <w:tc>
        <w:tcPr>
          <w:tcW w:w="3260" w:type="dxa"/>
        </w:tcPr>
        <w:p w14:paraId="0000022E" w14:textId="77777777" w:rsidR="00CE4CB3" w:rsidRDefault="00CE4CB3">
          <w:pPr>
            <w:pBdr>
              <w:top w:val="nil"/>
              <w:left w:val="nil"/>
              <w:bottom w:val="nil"/>
              <w:right w:val="nil"/>
              <w:between w:val="nil"/>
            </w:pBdr>
            <w:tabs>
              <w:tab w:val="center" w:pos="4513"/>
              <w:tab w:val="right" w:pos="9026"/>
            </w:tabs>
            <w:jc w:val="center"/>
            <w:rPr>
              <w:color w:val="000000"/>
              <w:sz w:val="22"/>
              <w:szCs w:val="22"/>
            </w:rPr>
          </w:pPr>
        </w:p>
      </w:tc>
      <w:tc>
        <w:tcPr>
          <w:tcW w:w="3260" w:type="dxa"/>
        </w:tcPr>
        <w:p w14:paraId="0000022F" w14:textId="77777777" w:rsidR="00CE4CB3" w:rsidRDefault="00CE4CB3">
          <w:pPr>
            <w:pBdr>
              <w:top w:val="nil"/>
              <w:left w:val="nil"/>
              <w:bottom w:val="nil"/>
              <w:right w:val="nil"/>
              <w:between w:val="nil"/>
            </w:pBdr>
            <w:tabs>
              <w:tab w:val="center" w:pos="4513"/>
              <w:tab w:val="right" w:pos="9026"/>
            </w:tabs>
            <w:ind w:right="-115"/>
            <w:jc w:val="right"/>
            <w:rPr>
              <w:color w:val="000000"/>
              <w:sz w:val="22"/>
              <w:szCs w:val="22"/>
            </w:rPr>
          </w:pPr>
        </w:p>
      </w:tc>
    </w:tr>
  </w:tbl>
  <w:p w14:paraId="00000230" w14:textId="77777777" w:rsidR="00CE4CB3" w:rsidRDefault="00CE4CB3">
    <w:pPr>
      <w:pBdr>
        <w:top w:val="nil"/>
        <w:left w:val="nil"/>
        <w:bottom w:val="nil"/>
        <w:right w:val="nil"/>
        <w:between w:val="nil"/>
      </w:pBdr>
      <w:tabs>
        <w:tab w:val="center" w:pos="4513"/>
        <w:tab w:val="right" w:pos="9026"/>
      </w:tabs>
      <w:jc w:val="left"/>
      <w:rPr>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117E18"/>
    <w:multiLevelType w:val="multilevel"/>
    <w:tmpl w:val="3F32D952"/>
    <w:lvl w:ilvl="0">
      <w:start w:val="1"/>
      <w:numFmt w:val="bullet"/>
      <w:lvlText w:val="▫"/>
      <w:lvlJc w:val="left"/>
      <w:pPr>
        <w:ind w:left="36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5B45BC4"/>
    <w:multiLevelType w:val="multilevel"/>
    <w:tmpl w:val="56ECFE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63C38F5"/>
    <w:multiLevelType w:val="multilevel"/>
    <w:tmpl w:val="B91E6C60"/>
    <w:lvl w:ilvl="0">
      <w:start w:val="1"/>
      <w:numFmt w:val="bullet"/>
      <w:lvlText w:val="▫"/>
      <w:lvlJc w:val="left"/>
      <w:pPr>
        <w:ind w:left="36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C953CA2"/>
    <w:multiLevelType w:val="multilevel"/>
    <w:tmpl w:val="C9649E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BAF188C"/>
    <w:multiLevelType w:val="multilevel"/>
    <w:tmpl w:val="CDC22B94"/>
    <w:lvl w:ilvl="0">
      <w:start w:val="1"/>
      <w:numFmt w:val="bullet"/>
      <w:lvlText w:val="▫"/>
      <w:lvlJc w:val="left"/>
      <w:pPr>
        <w:ind w:left="36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FBA3667"/>
    <w:multiLevelType w:val="multilevel"/>
    <w:tmpl w:val="E458BFA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222794"/>
    <w:multiLevelType w:val="multilevel"/>
    <w:tmpl w:val="27C896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8AD7BE9"/>
    <w:multiLevelType w:val="multilevel"/>
    <w:tmpl w:val="B99078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1F93F07"/>
    <w:multiLevelType w:val="multilevel"/>
    <w:tmpl w:val="77A09F86"/>
    <w:lvl w:ilvl="0">
      <w:start w:val="1"/>
      <w:numFmt w:val="decimal"/>
      <w:lvlText w:val="•"/>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9722594"/>
    <w:multiLevelType w:val="multilevel"/>
    <w:tmpl w:val="94D8A2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AA36A03"/>
    <w:multiLevelType w:val="multilevel"/>
    <w:tmpl w:val="61A431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2C146CA"/>
    <w:multiLevelType w:val="multilevel"/>
    <w:tmpl w:val="CAE65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07B752D"/>
    <w:multiLevelType w:val="multilevel"/>
    <w:tmpl w:val="045CB4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6574326"/>
    <w:multiLevelType w:val="multilevel"/>
    <w:tmpl w:val="90EEA6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A462486"/>
    <w:multiLevelType w:val="multilevel"/>
    <w:tmpl w:val="AC72FB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101636987">
    <w:abstractNumId w:val="14"/>
  </w:num>
  <w:num w:numId="2" w16cid:durableId="1842892565">
    <w:abstractNumId w:val="8"/>
  </w:num>
  <w:num w:numId="3" w16cid:durableId="597905245">
    <w:abstractNumId w:val="1"/>
  </w:num>
  <w:num w:numId="4" w16cid:durableId="1586572202">
    <w:abstractNumId w:val="10"/>
  </w:num>
  <w:num w:numId="5" w16cid:durableId="1542397788">
    <w:abstractNumId w:val="12"/>
  </w:num>
  <w:num w:numId="6" w16cid:durableId="1611279828">
    <w:abstractNumId w:val="6"/>
  </w:num>
  <w:num w:numId="7" w16cid:durableId="1322544313">
    <w:abstractNumId w:val="7"/>
  </w:num>
  <w:num w:numId="8" w16cid:durableId="944115739">
    <w:abstractNumId w:val="3"/>
  </w:num>
  <w:num w:numId="9" w16cid:durableId="473068270">
    <w:abstractNumId w:val="2"/>
  </w:num>
  <w:num w:numId="10" w16cid:durableId="1975787203">
    <w:abstractNumId w:val="4"/>
  </w:num>
  <w:num w:numId="11" w16cid:durableId="109710912">
    <w:abstractNumId w:val="0"/>
  </w:num>
  <w:num w:numId="12" w16cid:durableId="612395717">
    <w:abstractNumId w:val="11"/>
  </w:num>
  <w:num w:numId="13" w16cid:durableId="413087099">
    <w:abstractNumId w:val="9"/>
  </w:num>
  <w:num w:numId="14" w16cid:durableId="1766341586">
    <w:abstractNumId w:val="13"/>
  </w:num>
  <w:num w:numId="15" w16cid:durableId="1114060277">
    <w:abstractNumId w:val="5"/>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Martin Gerdin Wärnberg">
    <w15:presenceInfo w15:providerId="AD" w15:userId="S::martin.gerdin@ki.se::77153f61-4c5f-462a-acd4-483a5c64ba16"/>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embedTrueTypeFonts/>
  <w:proofState w:spelling="clean" w:grammar="clean"/>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CB3"/>
    <w:rsid w:val="000443E0"/>
    <w:rsid w:val="000736E3"/>
    <w:rsid w:val="00082B23"/>
    <w:rsid w:val="000E7F91"/>
    <w:rsid w:val="00135B40"/>
    <w:rsid w:val="001963BB"/>
    <w:rsid w:val="001B1D96"/>
    <w:rsid w:val="00207000"/>
    <w:rsid w:val="00241260"/>
    <w:rsid w:val="002A228D"/>
    <w:rsid w:val="003346AC"/>
    <w:rsid w:val="00391F2E"/>
    <w:rsid w:val="004677E8"/>
    <w:rsid w:val="004C19EA"/>
    <w:rsid w:val="004C4017"/>
    <w:rsid w:val="005A432D"/>
    <w:rsid w:val="00602F18"/>
    <w:rsid w:val="00624504"/>
    <w:rsid w:val="00631080"/>
    <w:rsid w:val="0063578A"/>
    <w:rsid w:val="00700351"/>
    <w:rsid w:val="00724229"/>
    <w:rsid w:val="00725C77"/>
    <w:rsid w:val="00797675"/>
    <w:rsid w:val="007C7F2E"/>
    <w:rsid w:val="00855392"/>
    <w:rsid w:val="00892A39"/>
    <w:rsid w:val="00926F8A"/>
    <w:rsid w:val="009A230D"/>
    <w:rsid w:val="009B069A"/>
    <w:rsid w:val="00A14263"/>
    <w:rsid w:val="00A17FAA"/>
    <w:rsid w:val="00A4198A"/>
    <w:rsid w:val="00A52625"/>
    <w:rsid w:val="00A772EA"/>
    <w:rsid w:val="00AB5AAB"/>
    <w:rsid w:val="00AB6DF3"/>
    <w:rsid w:val="00BB6AD4"/>
    <w:rsid w:val="00C41533"/>
    <w:rsid w:val="00CE4CB3"/>
    <w:rsid w:val="00D27574"/>
    <w:rsid w:val="00D45C55"/>
    <w:rsid w:val="00D620D1"/>
    <w:rsid w:val="00D965DE"/>
    <w:rsid w:val="00DE7AC3"/>
    <w:rsid w:val="00E2083B"/>
    <w:rsid w:val="00E462F4"/>
    <w:rsid w:val="00E564A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67C08"/>
  <w15:docId w15:val="{8D400B99-FF26-4849-9B3A-1A0E838DE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IN"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1F502263"/>
    <w:rPr>
      <w:rFonts w:ascii="Arial" w:eastAsia="Arial" w:hAnsi="Arial" w:cs="Arial"/>
    </w:rPr>
  </w:style>
  <w:style w:type="paragraph" w:styleId="Heading1">
    <w:name w:val="heading 1"/>
    <w:basedOn w:val="Normal"/>
    <w:next w:val="Normal"/>
    <w:link w:val="Heading1Char"/>
    <w:uiPriority w:val="9"/>
    <w:qFormat/>
    <w:rsid w:val="1F502263"/>
    <w:pPr>
      <w:keepNext/>
      <w:keepLines/>
      <w:numPr>
        <w:numId w:val="15"/>
      </w:numPr>
      <w:spacing w:before="240"/>
      <w:outlineLvl w:val="0"/>
    </w:pPr>
    <w:rPr>
      <w:rFonts w:ascii="Times New Roman" w:eastAsiaTheme="majorEastAsia" w:hAnsi="Times New Roman" w:cstheme="majorBidi"/>
      <w:b/>
      <w:bCs/>
    </w:rPr>
  </w:style>
  <w:style w:type="paragraph" w:styleId="Heading2">
    <w:name w:val="heading 2"/>
    <w:basedOn w:val="Normal"/>
    <w:next w:val="Normal"/>
    <w:link w:val="Heading2Char"/>
    <w:uiPriority w:val="9"/>
    <w:unhideWhenUsed/>
    <w:qFormat/>
    <w:rsid w:val="00892A39"/>
    <w:pPr>
      <w:numPr>
        <w:ilvl w:val="1"/>
        <w:numId w:val="15"/>
      </w:numPr>
      <w:outlineLvl w:val="1"/>
    </w:pPr>
    <w:rPr>
      <w:rFonts w:ascii="Times New Roman" w:eastAsia="Times New Roman" w:hAnsi="Times New Roman" w:cs="Times New Roman"/>
      <w:b/>
      <w:bCs/>
    </w:rPr>
  </w:style>
  <w:style w:type="paragraph" w:styleId="Heading3">
    <w:name w:val="heading 3"/>
    <w:basedOn w:val="Normal"/>
    <w:next w:val="Normal"/>
    <w:uiPriority w:val="9"/>
    <w:unhideWhenUsed/>
    <w:qFormat/>
    <w:rsid w:val="00892A39"/>
    <w:pPr>
      <w:keepNext/>
      <w:keepLines/>
      <w:numPr>
        <w:ilvl w:val="2"/>
        <w:numId w:val="15"/>
      </w:numPr>
      <w:spacing w:before="40"/>
      <w:outlineLvl w:val="2"/>
    </w:pPr>
    <w:rPr>
      <w:rFonts w:ascii="Times New Roman" w:eastAsiaTheme="majorEastAsia" w:hAnsi="Times New Roman" w:cstheme="majorBidi"/>
      <w:b/>
    </w:rPr>
  </w:style>
  <w:style w:type="paragraph" w:styleId="Heading4">
    <w:name w:val="heading 4"/>
    <w:basedOn w:val="Normal"/>
    <w:next w:val="Normal"/>
    <w:uiPriority w:val="9"/>
    <w:semiHidden/>
    <w:unhideWhenUsed/>
    <w:qFormat/>
    <w:rsid w:val="1F502263"/>
    <w:pPr>
      <w:keepNext/>
      <w:keepLines/>
      <w:numPr>
        <w:ilvl w:val="3"/>
        <w:numId w:val="15"/>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rsid w:val="1F502263"/>
    <w:pPr>
      <w:keepNext/>
      <w:keepLines/>
      <w:numPr>
        <w:ilvl w:val="4"/>
        <w:numId w:val="15"/>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uiPriority w:val="9"/>
    <w:semiHidden/>
    <w:unhideWhenUsed/>
    <w:qFormat/>
    <w:rsid w:val="1F502263"/>
    <w:pPr>
      <w:keepNext/>
      <w:keepLines/>
      <w:numPr>
        <w:ilvl w:val="5"/>
        <w:numId w:val="15"/>
      </w:numPr>
      <w:spacing w:before="40"/>
      <w:outlineLvl w:val="5"/>
    </w:pPr>
    <w:rPr>
      <w:rFonts w:asciiTheme="majorHAnsi" w:eastAsiaTheme="majorEastAsia" w:hAnsiTheme="majorHAnsi" w:cstheme="majorBidi"/>
      <w:color w:val="243F60"/>
    </w:rPr>
  </w:style>
  <w:style w:type="paragraph" w:styleId="Heading7">
    <w:name w:val="heading 7"/>
    <w:basedOn w:val="Normal"/>
    <w:next w:val="Normal"/>
    <w:uiPriority w:val="9"/>
    <w:unhideWhenUsed/>
    <w:qFormat/>
    <w:rsid w:val="1F502263"/>
    <w:pPr>
      <w:keepNext/>
      <w:keepLines/>
      <w:numPr>
        <w:ilvl w:val="6"/>
        <w:numId w:val="15"/>
      </w:numPr>
      <w:spacing w:before="40"/>
      <w:outlineLvl w:val="6"/>
    </w:pPr>
    <w:rPr>
      <w:rFonts w:asciiTheme="majorHAnsi" w:eastAsiaTheme="majorEastAsia" w:hAnsiTheme="majorHAnsi" w:cstheme="majorBidi"/>
      <w:i/>
      <w:iCs/>
      <w:color w:val="243F60"/>
    </w:rPr>
  </w:style>
  <w:style w:type="paragraph" w:styleId="Heading8">
    <w:name w:val="heading 8"/>
    <w:basedOn w:val="Normal"/>
    <w:next w:val="Normal"/>
    <w:uiPriority w:val="9"/>
    <w:unhideWhenUsed/>
    <w:qFormat/>
    <w:rsid w:val="1F502263"/>
    <w:pPr>
      <w:keepNext/>
      <w:keepLines/>
      <w:numPr>
        <w:ilvl w:val="7"/>
        <w:numId w:val="15"/>
      </w:numPr>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uiPriority w:val="9"/>
    <w:unhideWhenUsed/>
    <w:qFormat/>
    <w:rsid w:val="1F502263"/>
    <w:pPr>
      <w:keepNext/>
      <w:keepLines/>
      <w:numPr>
        <w:ilvl w:val="8"/>
        <w:numId w:val="15"/>
      </w:numPr>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1F502263"/>
    <w:pPr>
      <w:contextualSpacing/>
    </w:pPr>
    <w:rPr>
      <w:rFonts w:asciiTheme="majorHAnsi" w:eastAsiaTheme="majorEastAsia" w:hAnsiTheme="majorHAnsi" w:cstheme="majorBidi"/>
      <w:sz w:val="56"/>
      <w:szCs w:val="56"/>
    </w:rPr>
  </w:style>
  <w:style w:type="paragraph" w:styleId="BodyText">
    <w:name w:val="Body Text"/>
    <w:basedOn w:val="Normal"/>
    <w:uiPriority w:val="1"/>
    <w:qFormat/>
    <w:rsid w:val="1F502263"/>
  </w:style>
  <w:style w:type="paragraph" w:styleId="ListParagraph">
    <w:name w:val="List Paragraph"/>
    <w:basedOn w:val="Normal"/>
    <w:uiPriority w:val="1"/>
    <w:qFormat/>
    <w:rsid w:val="1F502263"/>
  </w:style>
  <w:style w:type="paragraph" w:customStyle="1" w:styleId="TableParagraph">
    <w:name w:val="Table Paragraph"/>
    <w:basedOn w:val="Normal"/>
    <w:uiPriority w:val="1"/>
    <w:qFormat/>
    <w:rsid w:val="1F502263"/>
    <w:pPr>
      <w:spacing w:before="105"/>
      <w:ind w:left="147"/>
    </w:pPr>
  </w:style>
  <w:style w:type="paragraph" w:styleId="Header">
    <w:name w:val="header"/>
    <w:basedOn w:val="Normal"/>
    <w:link w:val="HeaderChar"/>
    <w:uiPriority w:val="99"/>
    <w:unhideWhenUsed/>
    <w:rsid w:val="1F502263"/>
    <w:pPr>
      <w:tabs>
        <w:tab w:val="center" w:pos="4513"/>
        <w:tab w:val="right" w:pos="9026"/>
      </w:tabs>
    </w:pPr>
  </w:style>
  <w:style w:type="character" w:customStyle="1" w:styleId="HeaderChar">
    <w:name w:val="Header Char"/>
    <w:basedOn w:val="DefaultParagraphFont"/>
    <w:link w:val="Header"/>
    <w:uiPriority w:val="99"/>
    <w:rsid w:val="00D61841"/>
    <w:rPr>
      <w:rFonts w:ascii="Arial" w:eastAsia="Arial" w:hAnsi="Arial" w:cs="Arial"/>
    </w:rPr>
  </w:style>
  <w:style w:type="paragraph" w:styleId="Footer">
    <w:name w:val="footer"/>
    <w:basedOn w:val="Normal"/>
    <w:link w:val="FooterChar"/>
    <w:uiPriority w:val="99"/>
    <w:unhideWhenUsed/>
    <w:rsid w:val="1F502263"/>
    <w:pPr>
      <w:tabs>
        <w:tab w:val="center" w:pos="4513"/>
        <w:tab w:val="right" w:pos="9026"/>
      </w:tabs>
    </w:pPr>
  </w:style>
  <w:style w:type="character" w:customStyle="1" w:styleId="FooterChar">
    <w:name w:val="Footer Char"/>
    <w:basedOn w:val="DefaultParagraphFont"/>
    <w:link w:val="Footer"/>
    <w:uiPriority w:val="99"/>
    <w:rsid w:val="00D61841"/>
    <w:rPr>
      <w:rFonts w:ascii="Arial" w:eastAsia="Arial" w:hAnsi="Arial" w:cs="Arial"/>
    </w:rPr>
  </w:style>
  <w:style w:type="character" w:customStyle="1" w:styleId="Heading1Char">
    <w:name w:val="Heading 1 Char"/>
    <w:basedOn w:val="DefaultParagraphFont"/>
    <w:link w:val="Heading1"/>
    <w:uiPriority w:val="9"/>
    <w:rsid w:val="00D61841"/>
    <w:rPr>
      <w:rFonts w:ascii="Times New Roman" w:eastAsiaTheme="majorEastAsia" w:hAnsi="Times New Roman" w:cstheme="majorBidi"/>
      <w:b/>
      <w:sz w:val="24"/>
      <w:szCs w:val="32"/>
    </w:rPr>
  </w:style>
  <w:style w:type="paragraph" w:styleId="Subtitle">
    <w:name w:val="Subtitle"/>
    <w:basedOn w:val="Normal"/>
    <w:next w:val="Normal"/>
    <w:uiPriority w:val="11"/>
    <w:qFormat/>
    <w:rPr>
      <w:color w:val="5A5A5A"/>
    </w:rPr>
  </w:style>
  <w:style w:type="paragraph" w:styleId="Quote">
    <w:name w:val="Quote"/>
    <w:basedOn w:val="Normal"/>
    <w:next w:val="Normal"/>
    <w:uiPriority w:val="29"/>
    <w:qFormat/>
    <w:rsid w:val="1F502263"/>
    <w:pPr>
      <w:spacing w:before="200"/>
      <w:ind w:left="864" w:right="864"/>
      <w:jc w:val="center"/>
    </w:pPr>
    <w:rPr>
      <w:i/>
      <w:iCs/>
      <w:color w:val="404040" w:themeColor="text1" w:themeTint="BF"/>
    </w:rPr>
  </w:style>
  <w:style w:type="paragraph" w:styleId="IntenseQuote">
    <w:name w:val="Intense Quote"/>
    <w:basedOn w:val="Normal"/>
    <w:next w:val="Normal"/>
    <w:uiPriority w:val="30"/>
    <w:qFormat/>
    <w:rsid w:val="1F502263"/>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Heading2Char">
    <w:name w:val="Heading 2 Char"/>
    <w:link w:val="Heading2"/>
    <w:uiPriority w:val="9"/>
    <w:rsid w:val="00892A39"/>
    <w:rPr>
      <w:b/>
      <w:bCs/>
    </w:rPr>
  </w:style>
  <w:style w:type="paragraph" w:styleId="TOC1">
    <w:name w:val="toc 1"/>
    <w:basedOn w:val="Normal"/>
    <w:next w:val="Normal"/>
    <w:uiPriority w:val="39"/>
    <w:unhideWhenUsed/>
    <w:rsid w:val="1F502263"/>
    <w:pPr>
      <w:spacing w:after="100"/>
    </w:pPr>
  </w:style>
  <w:style w:type="paragraph" w:styleId="TOC2">
    <w:name w:val="toc 2"/>
    <w:basedOn w:val="Normal"/>
    <w:next w:val="Normal"/>
    <w:uiPriority w:val="39"/>
    <w:unhideWhenUsed/>
    <w:rsid w:val="1F502263"/>
    <w:pPr>
      <w:spacing w:after="100"/>
      <w:ind w:left="220"/>
    </w:pPr>
  </w:style>
  <w:style w:type="paragraph" w:styleId="TOC3">
    <w:name w:val="toc 3"/>
    <w:basedOn w:val="Normal"/>
    <w:next w:val="Normal"/>
    <w:uiPriority w:val="39"/>
    <w:unhideWhenUsed/>
    <w:rsid w:val="1F502263"/>
    <w:pPr>
      <w:spacing w:after="100"/>
      <w:ind w:left="440"/>
    </w:pPr>
  </w:style>
  <w:style w:type="paragraph" w:styleId="TOC4">
    <w:name w:val="toc 4"/>
    <w:basedOn w:val="Normal"/>
    <w:next w:val="Normal"/>
    <w:uiPriority w:val="39"/>
    <w:unhideWhenUsed/>
    <w:rsid w:val="1F502263"/>
    <w:pPr>
      <w:spacing w:after="100"/>
      <w:ind w:left="660"/>
    </w:pPr>
  </w:style>
  <w:style w:type="paragraph" w:styleId="TOC5">
    <w:name w:val="toc 5"/>
    <w:basedOn w:val="Normal"/>
    <w:next w:val="Normal"/>
    <w:uiPriority w:val="39"/>
    <w:unhideWhenUsed/>
    <w:rsid w:val="1F502263"/>
    <w:pPr>
      <w:spacing w:after="100"/>
      <w:ind w:left="880"/>
    </w:pPr>
  </w:style>
  <w:style w:type="paragraph" w:styleId="TOC6">
    <w:name w:val="toc 6"/>
    <w:basedOn w:val="Normal"/>
    <w:next w:val="Normal"/>
    <w:uiPriority w:val="39"/>
    <w:unhideWhenUsed/>
    <w:rsid w:val="1F502263"/>
    <w:pPr>
      <w:spacing w:after="100"/>
      <w:ind w:left="1100"/>
    </w:pPr>
  </w:style>
  <w:style w:type="paragraph" w:styleId="TOC7">
    <w:name w:val="toc 7"/>
    <w:basedOn w:val="Normal"/>
    <w:next w:val="Normal"/>
    <w:uiPriority w:val="39"/>
    <w:unhideWhenUsed/>
    <w:rsid w:val="1F502263"/>
    <w:pPr>
      <w:spacing w:after="100"/>
      <w:ind w:left="1320"/>
    </w:pPr>
  </w:style>
  <w:style w:type="paragraph" w:styleId="TOC8">
    <w:name w:val="toc 8"/>
    <w:basedOn w:val="Normal"/>
    <w:next w:val="Normal"/>
    <w:uiPriority w:val="39"/>
    <w:unhideWhenUsed/>
    <w:rsid w:val="1F502263"/>
    <w:pPr>
      <w:spacing w:after="100"/>
      <w:ind w:left="1540"/>
    </w:pPr>
  </w:style>
  <w:style w:type="paragraph" w:styleId="TOC9">
    <w:name w:val="toc 9"/>
    <w:basedOn w:val="Normal"/>
    <w:next w:val="Normal"/>
    <w:uiPriority w:val="39"/>
    <w:unhideWhenUsed/>
    <w:rsid w:val="1F502263"/>
    <w:pPr>
      <w:spacing w:after="100"/>
      <w:ind w:left="1760"/>
    </w:pPr>
  </w:style>
  <w:style w:type="paragraph" w:styleId="EndnoteText">
    <w:name w:val="endnote text"/>
    <w:basedOn w:val="Normal"/>
    <w:uiPriority w:val="99"/>
    <w:semiHidden/>
    <w:unhideWhenUsed/>
    <w:rsid w:val="1F502263"/>
    <w:rPr>
      <w:sz w:val="20"/>
      <w:szCs w:val="20"/>
    </w:rPr>
  </w:style>
  <w:style w:type="paragraph" w:styleId="FootnoteText">
    <w:name w:val="footnote text"/>
    <w:basedOn w:val="Normal"/>
    <w:uiPriority w:val="99"/>
    <w:semiHidden/>
    <w:unhideWhenUsed/>
    <w:rsid w:val="1F502263"/>
    <w:rPr>
      <w:sz w:val="20"/>
      <w:szCs w:val="20"/>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3-Accent5">
    <w:name w:val="Grid Table 3 Accent 5"/>
    <w:basedOn w:val="TableNormal"/>
    <w:uiPriority w:val="4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PlainTable5">
    <w:name w:val="Plain Table 5"/>
    <w:basedOn w:val="TableNormal"/>
    <w:uiPriority w:val="4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ommentText">
    <w:name w:val="annotation text"/>
    <w:basedOn w:val="Normal"/>
    <w:link w:val="CommentTextChar"/>
    <w:uiPriority w:val="99"/>
    <w:semiHidden/>
    <w:unhideWhenUsed/>
    <w:rsid w:val="1F502263"/>
    <w:rPr>
      <w:sz w:val="20"/>
      <w:szCs w:val="20"/>
    </w:rPr>
  </w:style>
  <w:style w:type="character" w:customStyle="1" w:styleId="CommentTextChar">
    <w:name w:val="Comment Text Char"/>
    <w:basedOn w:val="DefaultParagraphFont"/>
    <w:link w:val="CommentText"/>
    <w:uiPriority w:val="99"/>
    <w:semiHidden/>
    <w:rPr>
      <w:rFonts w:ascii="Arial" w:eastAsia="Arial" w:hAnsi="Arial" w:cs="Arial"/>
      <w:sz w:val="20"/>
      <w:szCs w:val="20"/>
      <w:lang w:val="en-IN"/>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7224F0"/>
    <w:rPr>
      <w:b/>
      <w:bCs/>
    </w:rPr>
  </w:style>
  <w:style w:type="character" w:customStyle="1" w:styleId="CommentSubjectChar">
    <w:name w:val="Comment Subject Char"/>
    <w:basedOn w:val="CommentTextChar"/>
    <w:link w:val="CommentSubject"/>
    <w:uiPriority w:val="99"/>
    <w:semiHidden/>
    <w:rsid w:val="007224F0"/>
    <w:rPr>
      <w:rFonts w:ascii="Arial" w:eastAsia="Arial" w:hAnsi="Arial" w:cs="Arial"/>
      <w:b/>
      <w:bCs/>
      <w:sz w:val="20"/>
      <w:szCs w:val="20"/>
      <w:lang w:val="en-IN"/>
    </w:rPr>
  </w:style>
  <w:style w:type="character" w:styleId="Hyperlink">
    <w:name w:val="Hyperlink"/>
    <w:basedOn w:val="DefaultParagraphFont"/>
    <w:uiPriority w:val="99"/>
    <w:unhideWhenUsed/>
    <w:rsid w:val="007224F0"/>
    <w:rPr>
      <w:color w:val="0000FF" w:themeColor="hyperlink"/>
      <w:u w:val="single"/>
    </w:rPr>
  </w:style>
  <w:style w:type="character" w:styleId="UnresolvedMention">
    <w:name w:val="Unresolved Mention"/>
    <w:basedOn w:val="DefaultParagraphFont"/>
    <w:uiPriority w:val="99"/>
    <w:semiHidden/>
    <w:unhideWhenUsed/>
    <w:rsid w:val="007224F0"/>
    <w:rPr>
      <w:color w:val="605E5C"/>
      <w:shd w:val="clear" w:color="auto" w:fill="E1DFDD"/>
    </w:rPr>
  </w:style>
  <w:style w:type="paragraph" w:styleId="Revision">
    <w:name w:val="Revision"/>
    <w:hidden/>
    <w:uiPriority w:val="99"/>
    <w:semiHidden/>
    <w:rsid w:val="007224F0"/>
    <w:pPr>
      <w:widowControl/>
    </w:pPr>
    <w:rPr>
      <w:rFonts w:ascii="Arial" w:eastAsia="Arial" w:hAnsi="Arial" w:cs="Arial"/>
    </w:rPr>
  </w:style>
  <w:style w:type="table" w:styleId="PlainTable4">
    <w:name w:val="Plain Table 4"/>
    <w:basedOn w:val="TableNormal"/>
    <w:uiPriority w:val="4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
    <w:basedOn w:val="TableNormal"/>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EF3"/>
      </w:tcPr>
    </w:tblStylePr>
    <w:tblStylePr w:type="band1Horz">
      <w:tblPr/>
      <w:tcPr>
        <w:shd w:val="clear" w:color="auto" w:fill="DBEEF3"/>
      </w:tcPr>
    </w:tblStylePr>
    <w:tblStylePr w:type="neCell">
      <w:tblPr/>
      <w:tcPr>
        <w:tcBorders>
          <w:bottom w:val="single" w:sz="4" w:space="0" w:color="93CDDC"/>
        </w:tcBorders>
      </w:tcPr>
    </w:tblStylePr>
    <w:tblStylePr w:type="nwCell">
      <w:tblPr/>
      <w:tcPr>
        <w:tcBorders>
          <w:bottom w:val="single" w:sz="4" w:space="0" w:color="93CDDC"/>
        </w:tcBorders>
      </w:tcPr>
    </w:tblStylePr>
    <w:tblStylePr w:type="seCell">
      <w:tblPr/>
      <w:tcPr>
        <w:tcBorders>
          <w:top w:val="single" w:sz="4" w:space="0" w:color="93CDDC"/>
        </w:tcBorders>
      </w:tcPr>
    </w:tblStylePr>
    <w:tblStylePr w:type="swCell">
      <w:tblPr/>
      <w:tcPr>
        <w:tcBorders>
          <w:top w:val="single" w:sz="4" w:space="0" w:color="93CDDC"/>
        </w:tcBorders>
      </w:tcPr>
    </w:tblStylePr>
  </w:style>
  <w:style w:type="table" w:customStyle="1" w:styleId="a0">
    <w:basedOn w:val="TableNormal"/>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paragraph" w:styleId="Bibliography">
    <w:name w:val="Bibliography"/>
    <w:basedOn w:val="Normal"/>
    <w:next w:val="Normal"/>
    <w:autoRedefine/>
    <w:uiPriority w:val="37"/>
    <w:unhideWhenUsed/>
    <w:rsid w:val="001B1D96"/>
    <w:pPr>
      <w:tabs>
        <w:tab w:val="left" w:pos="380"/>
      </w:tabs>
      <w:spacing w:after="240"/>
      <w:ind w:left="384" w:hanging="384"/>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37370">
      <w:bodyDiv w:val="1"/>
      <w:marLeft w:val="0"/>
      <w:marRight w:val="0"/>
      <w:marTop w:val="0"/>
      <w:marBottom w:val="0"/>
      <w:divBdr>
        <w:top w:val="none" w:sz="0" w:space="0" w:color="auto"/>
        <w:left w:val="none" w:sz="0" w:space="0" w:color="auto"/>
        <w:bottom w:val="none" w:sz="0" w:space="0" w:color="auto"/>
        <w:right w:val="none" w:sz="0" w:space="0" w:color="auto"/>
      </w:divBdr>
      <w:divsChild>
        <w:div w:id="678778686">
          <w:marLeft w:val="0"/>
          <w:marRight w:val="0"/>
          <w:marTop w:val="0"/>
          <w:marBottom w:val="0"/>
          <w:divBdr>
            <w:top w:val="none" w:sz="0" w:space="0" w:color="auto"/>
            <w:left w:val="none" w:sz="0" w:space="0" w:color="auto"/>
            <w:bottom w:val="none" w:sz="0" w:space="0" w:color="auto"/>
            <w:right w:val="none" w:sz="0" w:space="0" w:color="auto"/>
          </w:divBdr>
          <w:divsChild>
            <w:div w:id="172683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5416">
      <w:bodyDiv w:val="1"/>
      <w:marLeft w:val="0"/>
      <w:marRight w:val="0"/>
      <w:marTop w:val="0"/>
      <w:marBottom w:val="0"/>
      <w:divBdr>
        <w:top w:val="none" w:sz="0" w:space="0" w:color="auto"/>
        <w:left w:val="none" w:sz="0" w:space="0" w:color="auto"/>
        <w:bottom w:val="none" w:sz="0" w:space="0" w:color="auto"/>
        <w:right w:val="none" w:sz="0" w:space="0" w:color="auto"/>
      </w:divBdr>
    </w:div>
    <w:div w:id="269825661">
      <w:bodyDiv w:val="1"/>
      <w:marLeft w:val="0"/>
      <w:marRight w:val="0"/>
      <w:marTop w:val="0"/>
      <w:marBottom w:val="0"/>
      <w:divBdr>
        <w:top w:val="none" w:sz="0" w:space="0" w:color="auto"/>
        <w:left w:val="none" w:sz="0" w:space="0" w:color="auto"/>
        <w:bottom w:val="none" w:sz="0" w:space="0" w:color="auto"/>
        <w:right w:val="none" w:sz="0" w:space="0" w:color="auto"/>
      </w:divBdr>
      <w:divsChild>
        <w:div w:id="1888104452">
          <w:marLeft w:val="0"/>
          <w:marRight w:val="0"/>
          <w:marTop w:val="0"/>
          <w:marBottom w:val="0"/>
          <w:divBdr>
            <w:top w:val="none" w:sz="0" w:space="0" w:color="auto"/>
            <w:left w:val="none" w:sz="0" w:space="0" w:color="auto"/>
            <w:bottom w:val="none" w:sz="0" w:space="0" w:color="auto"/>
            <w:right w:val="none" w:sz="0" w:space="0" w:color="auto"/>
          </w:divBdr>
          <w:divsChild>
            <w:div w:id="103654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71727">
      <w:bodyDiv w:val="1"/>
      <w:marLeft w:val="0"/>
      <w:marRight w:val="0"/>
      <w:marTop w:val="0"/>
      <w:marBottom w:val="0"/>
      <w:divBdr>
        <w:top w:val="none" w:sz="0" w:space="0" w:color="auto"/>
        <w:left w:val="none" w:sz="0" w:space="0" w:color="auto"/>
        <w:bottom w:val="none" w:sz="0" w:space="0" w:color="auto"/>
        <w:right w:val="none" w:sz="0" w:space="0" w:color="auto"/>
      </w:divBdr>
      <w:divsChild>
        <w:div w:id="52121139">
          <w:marLeft w:val="0"/>
          <w:marRight w:val="0"/>
          <w:marTop w:val="0"/>
          <w:marBottom w:val="0"/>
          <w:divBdr>
            <w:top w:val="none" w:sz="0" w:space="0" w:color="auto"/>
            <w:left w:val="none" w:sz="0" w:space="0" w:color="auto"/>
            <w:bottom w:val="none" w:sz="0" w:space="0" w:color="auto"/>
            <w:right w:val="none" w:sz="0" w:space="0" w:color="auto"/>
          </w:divBdr>
          <w:divsChild>
            <w:div w:id="211393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42129">
      <w:bodyDiv w:val="1"/>
      <w:marLeft w:val="0"/>
      <w:marRight w:val="0"/>
      <w:marTop w:val="0"/>
      <w:marBottom w:val="0"/>
      <w:divBdr>
        <w:top w:val="none" w:sz="0" w:space="0" w:color="auto"/>
        <w:left w:val="none" w:sz="0" w:space="0" w:color="auto"/>
        <w:bottom w:val="none" w:sz="0" w:space="0" w:color="auto"/>
        <w:right w:val="none" w:sz="0" w:space="0" w:color="auto"/>
      </w:divBdr>
      <w:divsChild>
        <w:div w:id="1775514562">
          <w:marLeft w:val="0"/>
          <w:marRight w:val="0"/>
          <w:marTop w:val="0"/>
          <w:marBottom w:val="0"/>
          <w:divBdr>
            <w:top w:val="none" w:sz="0" w:space="0" w:color="auto"/>
            <w:left w:val="none" w:sz="0" w:space="0" w:color="auto"/>
            <w:bottom w:val="none" w:sz="0" w:space="0" w:color="auto"/>
            <w:right w:val="none" w:sz="0" w:space="0" w:color="auto"/>
          </w:divBdr>
          <w:divsChild>
            <w:div w:id="3413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1654">
      <w:bodyDiv w:val="1"/>
      <w:marLeft w:val="0"/>
      <w:marRight w:val="0"/>
      <w:marTop w:val="0"/>
      <w:marBottom w:val="0"/>
      <w:divBdr>
        <w:top w:val="none" w:sz="0" w:space="0" w:color="auto"/>
        <w:left w:val="none" w:sz="0" w:space="0" w:color="auto"/>
        <w:bottom w:val="none" w:sz="0" w:space="0" w:color="auto"/>
        <w:right w:val="none" w:sz="0" w:space="0" w:color="auto"/>
      </w:divBdr>
      <w:divsChild>
        <w:div w:id="744958333">
          <w:marLeft w:val="0"/>
          <w:marRight w:val="0"/>
          <w:marTop w:val="0"/>
          <w:marBottom w:val="0"/>
          <w:divBdr>
            <w:top w:val="none" w:sz="0" w:space="0" w:color="auto"/>
            <w:left w:val="none" w:sz="0" w:space="0" w:color="auto"/>
            <w:bottom w:val="none" w:sz="0" w:space="0" w:color="auto"/>
            <w:right w:val="none" w:sz="0" w:space="0" w:color="auto"/>
          </w:divBdr>
          <w:divsChild>
            <w:div w:id="38491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7247">
      <w:bodyDiv w:val="1"/>
      <w:marLeft w:val="0"/>
      <w:marRight w:val="0"/>
      <w:marTop w:val="0"/>
      <w:marBottom w:val="0"/>
      <w:divBdr>
        <w:top w:val="none" w:sz="0" w:space="0" w:color="auto"/>
        <w:left w:val="none" w:sz="0" w:space="0" w:color="auto"/>
        <w:bottom w:val="none" w:sz="0" w:space="0" w:color="auto"/>
        <w:right w:val="none" w:sz="0" w:space="0" w:color="auto"/>
      </w:divBdr>
      <w:divsChild>
        <w:div w:id="1851673104">
          <w:marLeft w:val="0"/>
          <w:marRight w:val="0"/>
          <w:marTop w:val="0"/>
          <w:marBottom w:val="0"/>
          <w:divBdr>
            <w:top w:val="none" w:sz="0" w:space="0" w:color="auto"/>
            <w:left w:val="none" w:sz="0" w:space="0" w:color="auto"/>
            <w:bottom w:val="none" w:sz="0" w:space="0" w:color="auto"/>
            <w:right w:val="none" w:sz="0" w:space="0" w:color="auto"/>
          </w:divBdr>
          <w:divsChild>
            <w:div w:id="37763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6347">
      <w:bodyDiv w:val="1"/>
      <w:marLeft w:val="0"/>
      <w:marRight w:val="0"/>
      <w:marTop w:val="0"/>
      <w:marBottom w:val="0"/>
      <w:divBdr>
        <w:top w:val="none" w:sz="0" w:space="0" w:color="auto"/>
        <w:left w:val="none" w:sz="0" w:space="0" w:color="auto"/>
        <w:bottom w:val="none" w:sz="0" w:space="0" w:color="auto"/>
        <w:right w:val="none" w:sz="0" w:space="0" w:color="auto"/>
      </w:divBdr>
      <w:divsChild>
        <w:div w:id="452865470">
          <w:marLeft w:val="0"/>
          <w:marRight w:val="0"/>
          <w:marTop w:val="0"/>
          <w:marBottom w:val="0"/>
          <w:divBdr>
            <w:top w:val="none" w:sz="0" w:space="0" w:color="auto"/>
            <w:left w:val="none" w:sz="0" w:space="0" w:color="auto"/>
            <w:bottom w:val="none" w:sz="0" w:space="0" w:color="auto"/>
            <w:right w:val="none" w:sz="0" w:space="0" w:color="auto"/>
          </w:divBdr>
          <w:divsChild>
            <w:div w:id="257755269">
              <w:marLeft w:val="0"/>
              <w:marRight w:val="0"/>
              <w:marTop w:val="0"/>
              <w:marBottom w:val="0"/>
              <w:divBdr>
                <w:top w:val="none" w:sz="0" w:space="0" w:color="auto"/>
                <w:left w:val="none" w:sz="0" w:space="0" w:color="auto"/>
                <w:bottom w:val="none" w:sz="0" w:space="0" w:color="auto"/>
                <w:right w:val="none" w:sz="0" w:space="0" w:color="auto"/>
              </w:divBdr>
            </w:div>
            <w:div w:id="1677464487">
              <w:marLeft w:val="0"/>
              <w:marRight w:val="0"/>
              <w:marTop w:val="0"/>
              <w:marBottom w:val="0"/>
              <w:divBdr>
                <w:top w:val="none" w:sz="0" w:space="0" w:color="auto"/>
                <w:left w:val="none" w:sz="0" w:space="0" w:color="auto"/>
                <w:bottom w:val="none" w:sz="0" w:space="0" w:color="auto"/>
                <w:right w:val="none" w:sz="0" w:space="0" w:color="auto"/>
              </w:divBdr>
            </w:div>
            <w:div w:id="210445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48021">
      <w:bodyDiv w:val="1"/>
      <w:marLeft w:val="0"/>
      <w:marRight w:val="0"/>
      <w:marTop w:val="0"/>
      <w:marBottom w:val="0"/>
      <w:divBdr>
        <w:top w:val="none" w:sz="0" w:space="0" w:color="auto"/>
        <w:left w:val="none" w:sz="0" w:space="0" w:color="auto"/>
        <w:bottom w:val="none" w:sz="0" w:space="0" w:color="auto"/>
        <w:right w:val="none" w:sz="0" w:space="0" w:color="auto"/>
      </w:divBdr>
      <w:divsChild>
        <w:div w:id="1427799324">
          <w:marLeft w:val="0"/>
          <w:marRight w:val="0"/>
          <w:marTop w:val="0"/>
          <w:marBottom w:val="0"/>
          <w:divBdr>
            <w:top w:val="none" w:sz="0" w:space="0" w:color="auto"/>
            <w:left w:val="none" w:sz="0" w:space="0" w:color="auto"/>
            <w:bottom w:val="none" w:sz="0" w:space="0" w:color="auto"/>
            <w:right w:val="none" w:sz="0" w:space="0" w:color="auto"/>
          </w:divBdr>
          <w:divsChild>
            <w:div w:id="1171526607">
              <w:marLeft w:val="0"/>
              <w:marRight w:val="0"/>
              <w:marTop w:val="0"/>
              <w:marBottom w:val="0"/>
              <w:divBdr>
                <w:top w:val="none" w:sz="0" w:space="0" w:color="auto"/>
                <w:left w:val="none" w:sz="0" w:space="0" w:color="auto"/>
                <w:bottom w:val="none" w:sz="0" w:space="0" w:color="auto"/>
                <w:right w:val="none" w:sz="0" w:space="0" w:color="auto"/>
              </w:divBdr>
            </w:div>
            <w:div w:id="33503027">
              <w:marLeft w:val="0"/>
              <w:marRight w:val="0"/>
              <w:marTop w:val="0"/>
              <w:marBottom w:val="0"/>
              <w:divBdr>
                <w:top w:val="none" w:sz="0" w:space="0" w:color="auto"/>
                <w:left w:val="none" w:sz="0" w:space="0" w:color="auto"/>
                <w:bottom w:val="none" w:sz="0" w:space="0" w:color="auto"/>
                <w:right w:val="none" w:sz="0" w:space="0" w:color="auto"/>
              </w:divBdr>
            </w:div>
            <w:div w:id="110731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141191">
      <w:bodyDiv w:val="1"/>
      <w:marLeft w:val="0"/>
      <w:marRight w:val="0"/>
      <w:marTop w:val="0"/>
      <w:marBottom w:val="0"/>
      <w:divBdr>
        <w:top w:val="none" w:sz="0" w:space="0" w:color="auto"/>
        <w:left w:val="none" w:sz="0" w:space="0" w:color="auto"/>
        <w:bottom w:val="none" w:sz="0" w:space="0" w:color="auto"/>
        <w:right w:val="none" w:sz="0" w:space="0" w:color="auto"/>
      </w:divBdr>
      <w:divsChild>
        <w:div w:id="1743213733">
          <w:marLeft w:val="0"/>
          <w:marRight w:val="0"/>
          <w:marTop w:val="0"/>
          <w:marBottom w:val="0"/>
          <w:divBdr>
            <w:top w:val="none" w:sz="0" w:space="0" w:color="auto"/>
            <w:left w:val="none" w:sz="0" w:space="0" w:color="auto"/>
            <w:bottom w:val="none" w:sz="0" w:space="0" w:color="auto"/>
            <w:right w:val="none" w:sz="0" w:space="0" w:color="auto"/>
          </w:divBdr>
          <w:divsChild>
            <w:div w:id="90626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19604">
      <w:bodyDiv w:val="1"/>
      <w:marLeft w:val="0"/>
      <w:marRight w:val="0"/>
      <w:marTop w:val="0"/>
      <w:marBottom w:val="0"/>
      <w:divBdr>
        <w:top w:val="none" w:sz="0" w:space="0" w:color="auto"/>
        <w:left w:val="none" w:sz="0" w:space="0" w:color="auto"/>
        <w:bottom w:val="none" w:sz="0" w:space="0" w:color="auto"/>
        <w:right w:val="none" w:sz="0" w:space="0" w:color="auto"/>
      </w:divBdr>
      <w:divsChild>
        <w:div w:id="1782602371">
          <w:marLeft w:val="0"/>
          <w:marRight w:val="0"/>
          <w:marTop w:val="0"/>
          <w:marBottom w:val="0"/>
          <w:divBdr>
            <w:top w:val="none" w:sz="0" w:space="0" w:color="auto"/>
            <w:left w:val="none" w:sz="0" w:space="0" w:color="auto"/>
            <w:bottom w:val="none" w:sz="0" w:space="0" w:color="auto"/>
            <w:right w:val="none" w:sz="0" w:space="0" w:color="auto"/>
          </w:divBdr>
          <w:divsChild>
            <w:div w:id="120718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0234">
      <w:bodyDiv w:val="1"/>
      <w:marLeft w:val="0"/>
      <w:marRight w:val="0"/>
      <w:marTop w:val="0"/>
      <w:marBottom w:val="0"/>
      <w:divBdr>
        <w:top w:val="none" w:sz="0" w:space="0" w:color="auto"/>
        <w:left w:val="none" w:sz="0" w:space="0" w:color="auto"/>
        <w:bottom w:val="none" w:sz="0" w:space="0" w:color="auto"/>
        <w:right w:val="none" w:sz="0" w:space="0" w:color="auto"/>
      </w:divBdr>
      <w:divsChild>
        <w:div w:id="1221164484">
          <w:marLeft w:val="0"/>
          <w:marRight w:val="0"/>
          <w:marTop w:val="0"/>
          <w:marBottom w:val="0"/>
          <w:divBdr>
            <w:top w:val="none" w:sz="0" w:space="0" w:color="auto"/>
            <w:left w:val="none" w:sz="0" w:space="0" w:color="auto"/>
            <w:bottom w:val="none" w:sz="0" w:space="0" w:color="auto"/>
            <w:right w:val="none" w:sz="0" w:space="0" w:color="auto"/>
          </w:divBdr>
          <w:divsChild>
            <w:div w:id="2151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3128">
      <w:bodyDiv w:val="1"/>
      <w:marLeft w:val="0"/>
      <w:marRight w:val="0"/>
      <w:marTop w:val="0"/>
      <w:marBottom w:val="0"/>
      <w:divBdr>
        <w:top w:val="none" w:sz="0" w:space="0" w:color="auto"/>
        <w:left w:val="none" w:sz="0" w:space="0" w:color="auto"/>
        <w:bottom w:val="none" w:sz="0" w:space="0" w:color="auto"/>
        <w:right w:val="none" w:sz="0" w:space="0" w:color="auto"/>
      </w:divBdr>
      <w:divsChild>
        <w:div w:id="968441787">
          <w:marLeft w:val="0"/>
          <w:marRight w:val="0"/>
          <w:marTop w:val="0"/>
          <w:marBottom w:val="0"/>
          <w:divBdr>
            <w:top w:val="none" w:sz="0" w:space="0" w:color="auto"/>
            <w:left w:val="none" w:sz="0" w:space="0" w:color="auto"/>
            <w:bottom w:val="none" w:sz="0" w:space="0" w:color="auto"/>
            <w:right w:val="none" w:sz="0" w:space="0" w:color="auto"/>
          </w:divBdr>
          <w:divsChild>
            <w:div w:id="3319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50734">
      <w:bodyDiv w:val="1"/>
      <w:marLeft w:val="0"/>
      <w:marRight w:val="0"/>
      <w:marTop w:val="0"/>
      <w:marBottom w:val="0"/>
      <w:divBdr>
        <w:top w:val="none" w:sz="0" w:space="0" w:color="auto"/>
        <w:left w:val="none" w:sz="0" w:space="0" w:color="auto"/>
        <w:bottom w:val="none" w:sz="0" w:space="0" w:color="auto"/>
        <w:right w:val="none" w:sz="0" w:space="0" w:color="auto"/>
      </w:divBdr>
      <w:divsChild>
        <w:div w:id="992370014">
          <w:marLeft w:val="0"/>
          <w:marRight w:val="0"/>
          <w:marTop w:val="0"/>
          <w:marBottom w:val="0"/>
          <w:divBdr>
            <w:top w:val="none" w:sz="0" w:space="0" w:color="auto"/>
            <w:left w:val="none" w:sz="0" w:space="0" w:color="auto"/>
            <w:bottom w:val="none" w:sz="0" w:space="0" w:color="auto"/>
            <w:right w:val="none" w:sz="0" w:space="0" w:color="auto"/>
          </w:divBdr>
          <w:divsChild>
            <w:div w:id="141789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header" Target="header1.xml"/><Relationship Id="rId3" Type="http://schemas.openxmlformats.org/officeDocument/2006/relationships/numbering" Target="numbering.xml"/><Relationship Id="rId21" Type="http://schemas.microsoft.com/office/2011/relationships/people" Target="people.xml"/><Relationship Id="rId7" Type="http://schemas.openxmlformats.org/officeDocument/2006/relationships/footnotes" Target="footnotes.xml"/><Relationship Id="rId12" Type="http://schemas.openxmlformats.org/officeDocument/2006/relationships/hyperlink" Target="https://meshb.nlm.nih.gov/record/ui?ui=D008020" TargetMode="Externa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meshb.nlm.nih.gov/record/ui?ui=D014194" TargetMode="External"/><Relationship Id="rId5" Type="http://schemas.openxmlformats.org/officeDocument/2006/relationships/settings" Target="settings.xml"/><Relationship Id="rId15" Type="http://schemas.openxmlformats.org/officeDocument/2006/relationships/image" Target="media/image3.png"/><Relationship Id="rId10" Type="http://schemas.openxmlformats.org/officeDocument/2006/relationships/hyperlink" Target="mailto:martin.gerdin@ki.se" TargetMode="Externa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mailto:martin.gerdin@ki.se" TargetMode="External"/><Relationship Id="rId14" Type="http://schemas.openxmlformats.org/officeDocument/2006/relationships/image" Target="media/image2.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gdjwC4WhITX88ycvDWyCxxapmw==">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0F66702-F39F-C14F-911E-B5AE43710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187</TotalTime>
  <Pages>24</Pages>
  <Words>22091</Words>
  <Characters>125923</Characters>
  <Application>Microsoft Office Word</Application>
  <DocSecurity>0</DocSecurity>
  <Lines>1049</Lines>
  <Paragraphs>295</Paragraphs>
  <ScaleCrop>false</ScaleCrop>
  <HeadingPairs>
    <vt:vector size="2" baseType="variant">
      <vt:variant>
        <vt:lpstr>Title</vt:lpstr>
      </vt:variant>
      <vt:variant>
        <vt:i4>1</vt:i4>
      </vt:variant>
    </vt:vector>
  </HeadingPairs>
  <TitlesOfParts>
    <vt:vector size="1" baseType="lpstr">
      <vt:lpstr>Protocol - Effects of Advanced Trauma Life Support® Training Compared to Standard Care on Adult Trauma Patient Outcomes: A Cluster Randomised Trial Protocol (ADVANCE TRAUMA)</vt:lpstr>
    </vt:vector>
  </TitlesOfParts>
  <Manager/>
  <Company/>
  <LinksUpToDate>false</LinksUpToDate>
  <CharactersWithSpaces>147719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 Effects of Advanced Trauma Life Support® Training Compared to Standard Care on Adult Trauma Patient Outcomes: A Cluster Randomised Trial Protocol (ADVANCE TRAUMA)</dc:title>
  <dc:subject/>
  <dc:creator>Samriddhi Ranjan</dc:creator>
  <cp:keywords/>
  <dc:description/>
  <cp:lastModifiedBy>Martin Gerdin Wärnberg</cp:lastModifiedBy>
  <cp:revision>17</cp:revision>
  <cp:lastPrinted>2025-05-01T04:30:00Z</cp:lastPrinted>
  <dcterms:created xsi:type="dcterms:W3CDTF">2025-05-01T04:30:00Z</dcterms:created>
  <dcterms:modified xsi:type="dcterms:W3CDTF">2025-05-28T07:52:00Z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2013-01-07T10:00:00Z</vt:filetime>
  </property>
  <property fmtid="{D5CDD505-2E9C-101B-9397-08002B2CF9AE}" pid="3" name="Creator">
    <vt:lpwstr>Microsoft® Word 2010</vt:lpwstr>
  </property>
  <property fmtid="{D5CDD505-2E9C-101B-9397-08002B2CF9AE}" pid="4" name="LastSaved">
    <vt:filetime>2024-11-21T10:00:00Z</vt:filetime>
  </property>
  <property fmtid="{D5CDD505-2E9C-101B-9397-08002B2CF9AE}" pid="5" name="Producer">
    <vt:lpwstr>Microsoft® Word 2010</vt:lpwstr>
  </property>
  <property fmtid="{D5CDD505-2E9C-101B-9397-08002B2CF9AE}" pid="6" name="ZOTERO_PREF_1">
    <vt:lpwstr>&lt;data data-version="3" zotero-version="7.0.15"&gt;&lt;session id="iarK5jLW"/&gt;&lt;style id="http://www.zotero.org/styles/vancouver" locale="en-GB" hasBibliography="1" bibliographyStyleHasBeenSet="1"/&gt;&lt;prefs&gt;&lt;pref name="fieldType" value="Field"/&gt;&lt;/prefs&gt;&lt;/data&gt;</vt:lpwstr>
  </property>
</Properties>
</file>